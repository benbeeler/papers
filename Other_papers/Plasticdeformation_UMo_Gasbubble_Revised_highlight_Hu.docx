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58FDF" w14:textId="77777777" w:rsidR="00690194" w:rsidRDefault="00690194" w:rsidP="000E18C5">
      <w:pPr>
        <w:pStyle w:val="Heading1"/>
        <w:spacing w:line="360" w:lineRule="auto"/>
        <w:rPr>
          <w:rFonts w:asciiTheme="majorBidi" w:hAnsiTheme="majorBidi"/>
          <w:b/>
          <w:bCs/>
          <w:color w:val="000000" w:themeColor="text1"/>
          <w:sz w:val="24"/>
          <w:szCs w:val="24"/>
        </w:rPr>
      </w:pPr>
      <w:bookmarkStart w:id="0" w:name="_GoBack"/>
      <w:bookmarkEnd w:id="0"/>
    </w:p>
    <w:p w14:paraId="4092D6DF" w14:textId="27F2F249" w:rsidR="00925985" w:rsidRPr="000E18C5" w:rsidRDefault="00925985" w:rsidP="000E18C5">
      <w:pPr>
        <w:pStyle w:val="Heading1"/>
        <w:spacing w:line="360" w:lineRule="auto"/>
        <w:rPr>
          <w:rFonts w:asciiTheme="majorBidi" w:hAnsiTheme="majorBidi"/>
          <w:b/>
          <w:bCs/>
          <w:color w:val="000000" w:themeColor="text1"/>
          <w:sz w:val="24"/>
          <w:szCs w:val="24"/>
        </w:rPr>
      </w:pPr>
      <w:r w:rsidRPr="000E18C5">
        <w:rPr>
          <w:rFonts w:asciiTheme="majorBidi" w:hAnsiTheme="majorBidi"/>
          <w:b/>
          <w:bCs/>
          <w:color w:val="000000" w:themeColor="text1"/>
          <w:sz w:val="24"/>
          <w:szCs w:val="24"/>
        </w:rPr>
        <w:t>Gas bubble evolution in polycrystalline UMo fuels under elastic-plastic deformation: A phase-field model with crystal-plasticity</w:t>
      </w:r>
    </w:p>
    <w:p w14:paraId="5C4A040C" w14:textId="77777777" w:rsidR="00925985" w:rsidRPr="000E18C5" w:rsidRDefault="00925985" w:rsidP="000E18C5">
      <w:pPr>
        <w:pStyle w:val="Heading1"/>
        <w:spacing w:line="360" w:lineRule="auto"/>
        <w:jc w:val="center"/>
        <w:rPr>
          <w:rFonts w:asciiTheme="majorBidi" w:hAnsiTheme="majorBidi"/>
          <w:i/>
          <w:iCs/>
          <w:color w:val="000000" w:themeColor="text1"/>
          <w:sz w:val="24"/>
          <w:szCs w:val="24"/>
        </w:rPr>
      </w:pPr>
      <w:r w:rsidRPr="000E18C5">
        <w:rPr>
          <w:rFonts w:asciiTheme="majorBidi" w:hAnsiTheme="majorBidi"/>
          <w:i/>
          <w:iCs/>
          <w:color w:val="000000" w:themeColor="text1"/>
          <w:sz w:val="24"/>
          <w:szCs w:val="24"/>
        </w:rPr>
        <w:t>Shenyang Hu</w:t>
      </w:r>
      <w:r w:rsidRPr="000E18C5">
        <w:rPr>
          <w:rFonts w:asciiTheme="majorBidi" w:hAnsiTheme="majorBidi"/>
          <w:i/>
          <w:iCs/>
          <w:color w:val="000000" w:themeColor="text1"/>
          <w:sz w:val="24"/>
          <w:szCs w:val="24"/>
          <w:vertAlign w:val="superscript"/>
        </w:rPr>
        <w:t>a*</w:t>
      </w:r>
      <w:r w:rsidRPr="000E18C5">
        <w:rPr>
          <w:rFonts w:asciiTheme="majorBidi" w:hAnsiTheme="majorBidi"/>
          <w:i/>
          <w:iCs/>
          <w:color w:val="000000" w:themeColor="text1"/>
          <w:sz w:val="24"/>
          <w:szCs w:val="24"/>
        </w:rPr>
        <w:t xml:space="preserve">and Benjamin </w:t>
      </w:r>
      <w:proofErr w:type="spellStart"/>
      <w:proofErr w:type="gramStart"/>
      <w:r w:rsidRPr="000E18C5">
        <w:rPr>
          <w:rFonts w:asciiTheme="majorBidi" w:hAnsiTheme="majorBidi"/>
          <w:i/>
          <w:iCs/>
          <w:color w:val="000000" w:themeColor="text1"/>
          <w:sz w:val="24"/>
          <w:szCs w:val="24"/>
        </w:rPr>
        <w:t>Beeler</w:t>
      </w:r>
      <w:r w:rsidRPr="000E18C5">
        <w:rPr>
          <w:rFonts w:asciiTheme="majorBidi" w:hAnsiTheme="majorBidi"/>
          <w:i/>
          <w:iCs/>
          <w:color w:val="000000" w:themeColor="text1"/>
          <w:sz w:val="24"/>
          <w:szCs w:val="24"/>
          <w:vertAlign w:val="superscript"/>
        </w:rPr>
        <w:t>b,c</w:t>
      </w:r>
      <w:proofErr w:type="spellEnd"/>
      <w:proofErr w:type="gramEnd"/>
    </w:p>
    <w:p w14:paraId="1E8A34CD" w14:textId="77777777" w:rsidR="00925985" w:rsidRPr="000E18C5" w:rsidRDefault="00925985" w:rsidP="000E18C5">
      <w:pPr>
        <w:spacing w:line="360" w:lineRule="auto"/>
        <w:rPr>
          <w:rFonts w:asciiTheme="majorBidi" w:hAnsiTheme="majorBidi" w:cstheme="majorBidi"/>
          <w:i/>
          <w:color w:val="000000" w:themeColor="text1"/>
        </w:rPr>
      </w:pPr>
      <w:proofErr w:type="spellStart"/>
      <w:r w:rsidRPr="000E18C5">
        <w:rPr>
          <w:rFonts w:asciiTheme="majorBidi" w:hAnsiTheme="majorBidi" w:cstheme="majorBidi"/>
          <w:i/>
          <w:color w:val="000000" w:themeColor="text1"/>
          <w:vertAlign w:val="superscript"/>
        </w:rPr>
        <w:t>a</w:t>
      </w:r>
      <w:r w:rsidRPr="000E18C5">
        <w:rPr>
          <w:rFonts w:asciiTheme="majorBidi" w:hAnsiTheme="majorBidi" w:cstheme="majorBidi"/>
          <w:i/>
          <w:color w:val="000000" w:themeColor="text1"/>
        </w:rPr>
        <w:t>Pacific</w:t>
      </w:r>
      <w:proofErr w:type="spellEnd"/>
      <w:r w:rsidRPr="000E18C5">
        <w:rPr>
          <w:rFonts w:asciiTheme="majorBidi" w:hAnsiTheme="majorBidi" w:cstheme="majorBidi"/>
          <w:i/>
          <w:color w:val="000000" w:themeColor="text1"/>
        </w:rPr>
        <w:t xml:space="preserve"> Northwest National Laboratory, PO Box 999, Richland, WA 99352, USA.</w:t>
      </w:r>
    </w:p>
    <w:p w14:paraId="37185A4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b </w:t>
      </w:r>
      <w:r w:rsidRPr="000E18C5">
        <w:rPr>
          <w:rFonts w:asciiTheme="majorBidi" w:hAnsiTheme="majorBidi" w:cstheme="majorBidi"/>
          <w:i/>
          <w:color w:val="000000" w:themeColor="text1"/>
          <w:kern w:val="2"/>
          <w:szCs w:val="24"/>
          <w:lang w:eastAsia="zh-CN"/>
        </w:rPr>
        <w:t xml:space="preserve">Idaho National Laboratory, </w:t>
      </w:r>
      <w:r w:rsidRPr="000E18C5">
        <w:rPr>
          <w:rFonts w:asciiTheme="majorBidi" w:hAnsiTheme="majorBidi" w:cstheme="majorBidi"/>
          <w:bCs/>
          <w:i/>
          <w:color w:val="000000" w:themeColor="text1"/>
          <w:szCs w:val="24"/>
        </w:rPr>
        <w:t>PO Box 1625, MS 3740, Idaho Falls, ID 83415, USA</w:t>
      </w:r>
    </w:p>
    <w:p w14:paraId="3C4C9D1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c </w:t>
      </w:r>
      <w:r w:rsidRPr="000E18C5">
        <w:rPr>
          <w:rFonts w:asciiTheme="majorBidi" w:hAnsiTheme="majorBidi" w:cstheme="majorBidi"/>
          <w:i/>
          <w:color w:val="000000" w:themeColor="text1"/>
          <w:kern w:val="2"/>
          <w:szCs w:val="24"/>
          <w:lang w:eastAsia="zh-CN"/>
        </w:rPr>
        <w:t>North Carolina State University, 2500 Stinson Dr, Raleigh, NC 27607</w:t>
      </w:r>
      <w:r w:rsidRPr="000E18C5">
        <w:rPr>
          <w:rFonts w:asciiTheme="majorBidi" w:hAnsiTheme="majorBidi" w:cstheme="majorBidi"/>
          <w:bCs/>
          <w:i/>
          <w:color w:val="000000" w:themeColor="text1"/>
          <w:szCs w:val="24"/>
        </w:rPr>
        <w:t>, USA</w:t>
      </w:r>
    </w:p>
    <w:p w14:paraId="6233CE94" w14:textId="77777777" w:rsidR="00925985" w:rsidRPr="000E18C5" w:rsidRDefault="00925985" w:rsidP="000E18C5">
      <w:pPr>
        <w:spacing w:line="360" w:lineRule="auto"/>
        <w:rPr>
          <w:rFonts w:asciiTheme="majorBidi" w:hAnsiTheme="majorBidi" w:cstheme="majorBidi"/>
          <w:i/>
          <w:color w:val="000000" w:themeColor="text1"/>
        </w:rPr>
      </w:pPr>
      <w:r w:rsidRPr="000E18C5">
        <w:rPr>
          <w:rFonts w:asciiTheme="majorBidi" w:hAnsiTheme="majorBidi" w:cstheme="majorBidi"/>
          <w:i/>
          <w:color w:val="000000" w:themeColor="text1"/>
          <w:vertAlign w:val="superscript"/>
        </w:rPr>
        <w:t>*</w:t>
      </w:r>
      <w:r w:rsidRPr="000E18C5">
        <w:rPr>
          <w:rFonts w:asciiTheme="majorBidi" w:hAnsiTheme="majorBidi" w:cstheme="majorBidi"/>
          <w:i/>
          <w:color w:val="000000" w:themeColor="text1"/>
        </w:rPr>
        <w:t xml:space="preserve"> Shenyang.hu@pnnl.gov</w:t>
      </w:r>
    </w:p>
    <w:p w14:paraId="7888DF53" w14:textId="77777777" w:rsidR="00925985" w:rsidRPr="000E18C5" w:rsidRDefault="00925985" w:rsidP="000E18C5">
      <w:pPr>
        <w:pStyle w:val="HeadingFrontNoTOC"/>
        <w:spacing w:line="360" w:lineRule="auto"/>
        <w:rPr>
          <w:rFonts w:asciiTheme="majorBidi" w:hAnsiTheme="majorBidi" w:cstheme="majorBidi"/>
          <w:color w:val="000000" w:themeColor="text1"/>
        </w:rPr>
      </w:pPr>
    </w:p>
    <w:p w14:paraId="35EC7202" w14:textId="77777777" w:rsidR="00925985" w:rsidRPr="000E18C5" w:rsidRDefault="00925985" w:rsidP="000E18C5">
      <w:pPr>
        <w:pStyle w:val="HeadingFrontNoTOC"/>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Abstract</w:t>
      </w:r>
    </w:p>
    <w:p w14:paraId="06027337" w14:textId="2C0CAE17" w:rsidR="00925985" w:rsidRPr="000E18C5" w:rsidRDefault="00925985" w:rsidP="009273E2">
      <w:pPr>
        <w:pStyle w:val="CommentText"/>
        <w:spacing w:line="360" w:lineRule="auto"/>
      </w:pPr>
      <w:r w:rsidRPr="000E18C5">
        <w:rPr>
          <w:rFonts w:asciiTheme="majorBidi" w:hAnsiTheme="majorBidi" w:cstheme="majorBidi"/>
          <w:sz w:val="24"/>
          <w:szCs w:val="24"/>
        </w:rPr>
        <w:t xml:space="preserve">In monolithic UMo fuels, the interaction between </w:t>
      </w:r>
      <w:r w:rsidR="008A74C6">
        <w:rPr>
          <w:rFonts w:asciiTheme="majorBidi" w:hAnsiTheme="majorBidi" w:cstheme="majorBidi"/>
          <w:sz w:val="24"/>
          <w:szCs w:val="24"/>
        </w:rPr>
        <w:t xml:space="preserve">the </w:t>
      </w:r>
      <w:r w:rsidRPr="000E18C5">
        <w:rPr>
          <w:rFonts w:asciiTheme="majorBidi" w:hAnsiTheme="majorBidi" w:cstheme="majorBidi"/>
          <w:sz w:val="24"/>
          <w:szCs w:val="24"/>
        </w:rPr>
        <w:t xml:space="preserve">Al cladding </w:t>
      </w:r>
      <w:r w:rsidR="00930D44">
        <w:rPr>
          <w:rFonts w:asciiTheme="majorBidi" w:hAnsiTheme="majorBidi" w:cstheme="majorBidi"/>
          <w:sz w:val="24"/>
          <w:szCs w:val="24"/>
        </w:rPr>
        <w:t xml:space="preserve">and </w:t>
      </w:r>
      <w:r w:rsidRPr="000E18C5">
        <w:rPr>
          <w:rFonts w:asciiTheme="majorBidi" w:hAnsiTheme="majorBidi" w:cstheme="majorBidi"/>
          <w:sz w:val="24"/>
          <w:szCs w:val="24"/>
        </w:rPr>
        <w:t xml:space="preserve">large gas bubble volumetric swelling causes </w:t>
      </w:r>
      <w:r w:rsidR="008A74C6">
        <w:rPr>
          <w:rFonts w:asciiTheme="majorBidi" w:hAnsiTheme="majorBidi" w:cstheme="majorBidi"/>
          <w:sz w:val="24"/>
          <w:szCs w:val="24"/>
        </w:rPr>
        <w:t xml:space="preserve">both </w:t>
      </w:r>
      <w:r w:rsidRPr="000E18C5">
        <w:rPr>
          <w:rFonts w:asciiTheme="majorBidi" w:hAnsiTheme="majorBidi" w:cstheme="majorBidi"/>
          <w:sz w:val="24"/>
          <w:szCs w:val="24"/>
        </w:rPr>
        <w:t xml:space="preserve">elastic-plastic and creep deformation. In this work, </w:t>
      </w:r>
      <w:r w:rsidRPr="000E18C5">
        <w:rPr>
          <w:rFonts w:asciiTheme="majorBidi" w:hAnsiTheme="majorBidi" w:cstheme="majorBidi"/>
          <w:color w:val="000000" w:themeColor="text1"/>
          <w:sz w:val="24"/>
          <w:szCs w:val="24"/>
          <w:lang w:eastAsia="zh-CN"/>
        </w:rPr>
        <w:t>a phase</w:t>
      </w:r>
      <w:r w:rsidR="008A74C6">
        <w:rPr>
          <w:rFonts w:asciiTheme="majorBidi" w:hAnsiTheme="majorBidi" w:cstheme="majorBidi"/>
          <w:color w:val="000000" w:themeColor="text1"/>
          <w:sz w:val="24"/>
          <w:szCs w:val="24"/>
          <w:lang w:eastAsia="zh-CN"/>
        </w:rPr>
        <w:t>-</w:t>
      </w:r>
      <w:r w:rsidRPr="000E18C5">
        <w:rPr>
          <w:rFonts w:asciiTheme="majorBidi" w:hAnsiTheme="majorBidi" w:cstheme="majorBidi"/>
          <w:color w:val="000000" w:themeColor="text1"/>
          <w:sz w:val="24"/>
          <w:szCs w:val="24"/>
          <w:lang w:eastAsia="zh-CN"/>
        </w:rPr>
        <w:t xml:space="preserve">field model of gas bubble evolution in polycrystalline UMo under elastic-plastic deformation was developed for studying </w:t>
      </w:r>
      <w:r w:rsidRPr="000E18C5">
        <w:rPr>
          <w:rFonts w:asciiTheme="majorBidi" w:hAnsiTheme="majorBidi" w:cstheme="majorBidi"/>
          <w:sz w:val="24"/>
          <w:szCs w:val="24"/>
        </w:rPr>
        <w:t xml:space="preserve">the dynamic interaction between evolving gas bubble/voids and </w:t>
      </w:r>
      <w:r w:rsidR="008705E0" w:rsidRPr="000E18C5">
        <w:rPr>
          <w:rFonts w:asciiTheme="majorBidi" w:hAnsiTheme="majorBidi" w:cstheme="majorBidi"/>
          <w:sz w:val="24"/>
          <w:szCs w:val="24"/>
        </w:rPr>
        <w:t>deformation</w:t>
      </w:r>
      <w:r w:rsidRPr="000E18C5">
        <w:rPr>
          <w:rFonts w:asciiTheme="majorBidi" w:hAnsiTheme="majorBidi" w:cstheme="majorBidi"/>
          <w:color w:val="000000" w:themeColor="text1"/>
          <w:sz w:val="24"/>
          <w:szCs w:val="24"/>
          <w:lang w:eastAsia="zh-CN"/>
        </w:rPr>
        <w:t xml:space="preserve">.  </w:t>
      </w:r>
      <w:r w:rsidRPr="000E18C5">
        <w:rPr>
          <w:rFonts w:asciiTheme="majorBidi" w:hAnsiTheme="majorBidi" w:cstheme="majorBidi"/>
          <w:color w:val="000000"/>
          <w:sz w:val="24"/>
          <w:szCs w:val="24"/>
          <w:lang w:eastAsia="ko-KR"/>
        </w:rPr>
        <w:t xml:space="preserve">A crystal plasticity model, which assumes that </w:t>
      </w:r>
      <w:r w:rsidRPr="000E18C5">
        <w:rPr>
          <w:rFonts w:asciiTheme="majorBidi" w:hAnsiTheme="majorBidi" w:cstheme="majorBidi"/>
          <w:color w:val="000000" w:themeColor="text1"/>
          <w:sz w:val="24"/>
          <w:szCs w:val="24"/>
          <w:lang w:eastAsia="zh-CN"/>
        </w:rPr>
        <w:t>the plastic strain rate is proportional to resolved shear stress</w:t>
      </w:r>
      <w:r w:rsidR="008705E0" w:rsidRPr="000E18C5">
        <w:rPr>
          <w:rFonts w:asciiTheme="majorBidi" w:hAnsiTheme="majorBidi" w:cstheme="majorBidi"/>
          <w:color w:val="000000" w:themeColor="text1"/>
          <w:sz w:val="24"/>
          <w:szCs w:val="24"/>
          <w:lang w:eastAsia="zh-CN"/>
        </w:rPr>
        <w:t>es</w:t>
      </w:r>
      <w:r w:rsidRPr="000E18C5">
        <w:rPr>
          <w:rFonts w:asciiTheme="majorBidi" w:hAnsiTheme="majorBidi" w:cstheme="majorBidi"/>
          <w:color w:val="000000" w:themeColor="text1"/>
          <w:sz w:val="24"/>
          <w:szCs w:val="24"/>
          <w:lang w:eastAsia="zh-CN"/>
        </w:rPr>
        <w:t xml:space="preserve"> of dislocation slip systems on the</w:t>
      </w:r>
      <w:r w:rsidR="008705E0" w:rsidRPr="000E18C5">
        <w:rPr>
          <w:rFonts w:asciiTheme="majorBidi" w:hAnsiTheme="majorBidi" w:cstheme="majorBidi"/>
          <w:color w:val="000000" w:themeColor="text1"/>
          <w:sz w:val="24"/>
          <w:szCs w:val="24"/>
          <w:lang w:eastAsia="zh-CN"/>
        </w:rPr>
        <w:t>ir</w:t>
      </w:r>
      <w:r w:rsidRPr="000E18C5">
        <w:rPr>
          <w:rFonts w:asciiTheme="majorBidi" w:hAnsiTheme="majorBidi" w:cstheme="majorBidi"/>
          <w:color w:val="000000" w:themeColor="text1"/>
          <w:sz w:val="24"/>
          <w:szCs w:val="24"/>
          <w:lang w:eastAsia="zh-CN"/>
        </w:rPr>
        <w:t xml:space="preserve"> slip planes,</w:t>
      </w:r>
      <w:r w:rsidRPr="000E18C5">
        <w:rPr>
          <w:rFonts w:asciiTheme="majorBidi" w:hAnsiTheme="majorBidi" w:cstheme="majorBidi"/>
          <w:color w:val="000000"/>
          <w:sz w:val="24"/>
          <w:szCs w:val="24"/>
          <w:lang w:eastAsia="ko-KR"/>
        </w:rPr>
        <w:t xml:space="preserve"> was used to describe </w:t>
      </w:r>
      <w:r w:rsidRPr="000E18C5">
        <w:rPr>
          <w:rFonts w:asciiTheme="majorBidi" w:hAnsiTheme="majorBidi" w:cstheme="majorBidi"/>
          <w:color w:val="000000" w:themeColor="text1"/>
          <w:sz w:val="24"/>
          <w:szCs w:val="24"/>
          <w:lang w:eastAsia="zh-CN"/>
        </w:rPr>
        <w:t xml:space="preserve">plastic deformation in polycrystalline UMo. </w:t>
      </w:r>
      <w:r w:rsidR="008705E0" w:rsidRPr="000E18C5">
        <w:rPr>
          <w:rFonts w:asciiTheme="majorBidi" w:hAnsiTheme="majorBidi" w:cstheme="majorBidi"/>
          <w:color w:val="000000" w:themeColor="text1"/>
          <w:sz w:val="24"/>
          <w:szCs w:val="24"/>
          <w:lang w:eastAsia="zh-CN"/>
        </w:rPr>
        <w:t>Xe diffusion and gas bubble evolution are driven by the minimization of chemical and deformation energ</w:t>
      </w:r>
      <w:r w:rsidR="00B61697" w:rsidRPr="000E18C5">
        <w:rPr>
          <w:rFonts w:asciiTheme="majorBidi" w:hAnsiTheme="majorBidi" w:cstheme="majorBidi"/>
          <w:color w:val="000000" w:themeColor="text1"/>
          <w:sz w:val="24"/>
          <w:szCs w:val="24"/>
          <w:lang w:eastAsia="zh-CN"/>
        </w:rPr>
        <w:t>ies</w:t>
      </w:r>
      <w:r w:rsidR="008705E0" w:rsidRPr="000E18C5">
        <w:rPr>
          <w:rFonts w:asciiTheme="majorBidi" w:hAnsiTheme="majorBidi" w:cstheme="majorBidi"/>
          <w:color w:val="000000" w:themeColor="text1"/>
          <w:sz w:val="24"/>
          <w:szCs w:val="24"/>
          <w:lang w:eastAsia="zh-CN"/>
        </w:rPr>
        <w:t xml:space="preserve"> in the phase-field model</w:t>
      </w:r>
      <w:r w:rsidR="008A74C6">
        <w:rPr>
          <w:rFonts w:asciiTheme="majorBidi" w:hAnsiTheme="majorBidi" w:cstheme="majorBidi"/>
          <w:color w:val="000000" w:themeColor="text1"/>
          <w:sz w:val="24"/>
          <w:szCs w:val="24"/>
          <w:lang w:eastAsia="zh-CN"/>
        </w:rPr>
        <w:t>,</w:t>
      </w:r>
      <w:r w:rsidR="008705E0" w:rsidRPr="000E18C5">
        <w:rPr>
          <w:rFonts w:asciiTheme="majorBidi" w:hAnsiTheme="majorBidi" w:cstheme="majorBidi"/>
          <w:color w:val="000000" w:themeColor="text1"/>
          <w:sz w:val="24"/>
          <w:szCs w:val="24"/>
          <w:lang w:eastAsia="zh-CN"/>
        </w:rPr>
        <w:t xml:space="preserve"> </w:t>
      </w:r>
      <w:r w:rsidRPr="000E18C5">
        <w:rPr>
          <w:rFonts w:asciiTheme="majorBidi" w:hAnsiTheme="majorBidi" w:cstheme="majorBidi"/>
          <w:color w:val="000000"/>
          <w:sz w:val="24"/>
          <w:szCs w:val="24"/>
          <w:lang w:eastAsia="ko-KR"/>
        </w:rPr>
        <w:t xml:space="preserve">while evolving gas bubble structure was used to update the mechanical properties in the crystal plasticity model. </w:t>
      </w:r>
      <w:r w:rsidRPr="000E18C5">
        <w:rPr>
          <w:rFonts w:asciiTheme="majorBidi" w:hAnsiTheme="majorBidi" w:cstheme="majorBidi"/>
          <w:color w:val="000000" w:themeColor="text1"/>
          <w:sz w:val="24"/>
          <w:szCs w:val="24"/>
          <w:lang w:eastAsia="zh-CN"/>
        </w:rPr>
        <w:t>With the developed model</w:t>
      </w:r>
      <w:r w:rsidR="008A74C6">
        <w:rPr>
          <w:rFonts w:asciiTheme="majorBidi" w:hAnsiTheme="majorBidi" w:cstheme="majorBidi"/>
          <w:color w:val="000000" w:themeColor="text1"/>
          <w:sz w:val="24"/>
          <w:szCs w:val="24"/>
          <w:lang w:eastAsia="zh-CN"/>
        </w:rPr>
        <w:t>,</w:t>
      </w:r>
      <w:r w:rsidRPr="000E18C5">
        <w:rPr>
          <w:rFonts w:asciiTheme="majorBidi" w:hAnsiTheme="majorBidi" w:cstheme="majorBidi"/>
          <w:color w:val="000000" w:themeColor="text1"/>
          <w:sz w:val="24"/>
          <w:szCs w:val="24"/>
          <w:lang w:eastAsia="zh-CN"/>
        </w:rPr>
        <w:t xml:space="preserve"> we simulated the effect of gas bubble structures (different volume fractions and internal gas pressures) on stress</w:t>
      </w:r>
      <w:r w:rsidR="00B61697" w:rsidRPr="000E18C5">
        <w:rPr>
          <w:rFonts w:asciiTheme="majorBidi" w:hAnsiTheme="majorBidi" w:cstheme="majorBidi"/>
          <w:color w:val="000000" w:themeColor="text1"/>
          <w:sz w:val="24"/>
          <w:szCs w:val="24"/>
          <w:lang w:eastAsia="zh-CN"/>
        </w:rPr>
        <w:t>-</w:t>
      </w:r>
      <w:r w:rsidRPr="000E18C5">
        <w:rPr>
          <w:rFonts w:asciiTheme="majorBidi" w:hAnsiTheme="majorBidi" w:cstheme="majorBidi"/>
          <w:color w:val="000000" w:themeColor="text1"/>
          <w:sz w:val="24"/>
          <w:szCs w:val="24"/>
          <w:lang w:eastAsia="zh-CN"/>
        </w:rPr>
        <w:t xml:space="preserve">strain curves and the effect of local stresses on gas bubble evolution. The results show </w:t>
      </w:r>
      <w:r w:rsidR="000413AD" w:rsidRPr="000E18C5">
        <w:rPr>
          <w:rFonts w:asciiTheme="majorBidi" w:hAnsiTheme="majorBidi" w:cstheme="majorBidi"/>
          <w:color w:val="000000" w:themeColor="text1"/>
          <w:sz w:val="24"/>
          <w:szCs w:val="24"/>
          <w:lang w:eastAsia="zh-CN"/>
        </w:rPr>
        <w:t>that</w:t>
      </w:r>
      <w:r w:rsidR="00F17195" w:rsidRPr="000E18C5">
        <w:rPr>
          <w:rFonts w:asciiTheme="majorBidi" w:hAnsiTheme="majorBidi" w:cstheme="majorBidi"/>
          <w:color w:val="000000" w:themeColor="text1"/>
          <w:sz w:val="24"/>
          <w:szCs w:val="24"/>
          <w:lang w:eastAsia="zh-CN"/>
        </w:rPr>
        <w:t xml:space="preserve"> 1)</w:t>
      </w:r>
      <w:r w:rsidR="000413AD" w:rsidRPr="000E18C5">
        <w:rPr>
          <w:rFonts w:asciiTheme="majorBidi" w:hAnsiTheme="majorBidi" w:cstheme="majorBidi"/>
          <w:color w:val="000000" w:themeColor="text1"/>
          <w:sz w:val="24"/>
          <w:szCs w:val="24"/>
        </w:rPr>
        <w:t xml:space="preserve"> the effective Young’s modulus </w:t>
      </w:r>
      <w:r w:rsidR="00E40B49" w:rsidRPr="000E18C5">
        <w:rPr>
          <w:rFonts w:asciiTheme="majorBidi" w:hAnsiTheme="majorBidi" w:cstheme="majorBidi"/>
          <w:color w:val="000000" w:themeColor="text1"/>
          <w:sz w:val="24"/>
          <w:szCs w:val="24"/>
        </w:rPr>
        <w:t xml:space="preserve">and yield stress </w:t>
      </w:r>
      <w:r w:rsidR="000413AD" w:rsidRPr="000E18C5">
        <w:rPr>
          <w:rFonts w:asciiTheme="majorBidi" w:hAnsiTheme="majorBidi" w:cstheme="majorBidi"/>
          <w:color w:val="000000" w:themeColor="text1"/>
          <w:sz w:val="24"/>
          <w:szCs w:val="24"/>
        </w:rPr>
        <w:t xml:space="preserve">decrease with the increase of gas bubble volume fraction; </w:t>
      </w:r>
      <w:r w:rsidR="00E40B49" w:rsidRPr="000E18C5">
        <w:rPr>
          <w:rFonts w:asciiTheme="majorBidi" w:hAnsiTheme="majorBidi" w:cstheme="majorBidi"/>
          <w:color w:val="000000" w:themeColor="text1"/>
          <w:sz w:val="24"/>
          <w:szCs w:val="24"/>
        </w:rPr>
        <w:t>2</w:t>
      </w:r>
      <w:r w:rsidR="000413AD" w:rsidRPr="000E18C5">
        <w:rPr>
          <w:rFonts w:asciiTheme="majorBidi" w:hAnsiTheme="majorBidi" w:cstheme="majorBidi"/>
          <w:color w:val="000000" w:themeColor="text1"/>
          <w:sz w:val="24"/>
          <w:szCs w:val="24"/>
        </w:rPr>
        <w:t xml:space="preserve">) the hardening coefficient increases with the increase of gas bubble volume fraction, especially for gas bubbles with higher internal pressure; </w:t>
      </w:r>
      <w:r w:rsidR="00625E48" w:rsidRPr="000E18C5">
        <w:rPr>
          <w:rFonts w:asciiTheme="majorBidi" w:hAnsiTheme="majorBidi" w:cstheme="majorBidi"/>
          <w:color w:val="000000" w:themeColor="text1"/>
          <w:sz w:val="24"/>
          <w:szCs w:val="24"/>
        </w:rPr>
        <w:t xml:space="preserve">and </w:t>
      </w:r>
      <w:r w:rsidR="00ED5BAD" w:rsidRPr="000E18C5">
        <w:rPr>
          <w:rFonts w:asciiTheme="majorBidi" w:hAnsiTheme="majorBidi" w:cstheme="majorBidi"/>
          <w:color w:val="000000" w:themeColor="text1"/>
          <w:sz w:val="24"/>
          <w:szCs w:val="24"/>
        </w:rPr>
        <w:t>3</w:t>
      </w:r>
      <w:r w:rsidR="000413AD" w:rsidRPr="000E18C5">
        <w:rPr>
          <w:rFonts w:asciiTheme="majorBidi" w:hAnsiTheme="majorBidi" w:cstheme="majorBidi"/>
          <w:color w:val="000000" w:themeColor="text1"/>
          <w:sz w:val="24"/>
          <w:szCs w:val="24"/>
        </w:rPr>
        <w:t xml:space="preserve">) </w:t>
      </w:r>
      <w:r w:rsidR="008A74C6">
        <w:rPr>
          <w:rFonts w:asciiTheme="majorBidi" w:hAnsiTheme="majorBidi" w:cstheme="majorBidi"/>
          <w:color w:val="000000" w:themeColor="text1"/>
          <w:sz w:val="24"/>
          <w:szCs w:val="24"/>
        </w:rPr>
        <w:t xml:space="preserve">the </w:t>
      </w:r>
      <w:r w:rsidR="00625E48" w:rsidRPr="000E18C5">
        <w:rPr>
          <w:rFonts w:asciiTheme="majorBidi" w:hAnsiTheme="majorBidi" w:cstheme="majorBidi"/>
          <w:color w:val="000000" w:themeColor="text1"/>
          <w:sz w:val="24"/>
          <w:szCs w:val="24"/>
        </w:rPr>
        <w:t>p</w:t>
      </w:r>
      <w:r w:rsidR="006B1DD1" w:rsidRPr="000E18C5">
        <w:rPr>
          <w:rFonts w:asciiTheme="majorBidi" w:hAnsiTheme="majorBidi" w:cstheme="majorBidi"/>
          <w:color w:val="000000" w:themeColor="text1"/>
          <w:sz w:val="24"/>
          <w:szCs w:val="24"/>
        </w:rPr>
        <w:t>ressure dependen</w:t>
      </w:r>
      <w:r w:rsidR="00D8591F" w:rsidRPr="000E18C5">
        <w:rPr>
          <w:rFonts w:asciiTheme="majorBidi" w:hAnsiTheme="majorBidi" w:cstheme="majorBidi"/>
          <w:color w:val="000000" w:themeColor="text1"/>
          <w:sz w:val="24"/>
          <w:szCs w:val="24"/>
        </w:rPr>
        <w:t>ce</w:t>
      </w:r>
      <w:r w:rsidR="008A74C6">
        <w:rPr>
          <w:rFonts w:asciiTheme="majorBidi" w:hAnsiTheme="majorBidi" w:cstheme="majorBidi"/>
          <w:color w:val="000000" w:themeColor="text1"/>
          <w:sz w:val="24"/>
          <w:szCs w:val="24"/>
        </w:rPr>
        <w:t xml:space="preserve"> </w:t>
      </w:r>
      <w:r w:rsidR="00DC4C9B" w:rsidRPr="000E18C5">
        <w:rPr>
          <w:rFonts w:asciiTheme="majorBidi" w:hAnsiTheme="majorBidi" w:cstheme="majorBidi"/>
          <w:color w:val="000000" w:themeColor="text1"/>
          <w:sz w:val="24"/>
          <w:szCs w:val="24"/>
        </w:rPr>
        <w:t xml:space="preserve">of </w:t>
      </w:r>
      <w:r w:rsidR="008A74C6">
        <w:rPr>
          <w:rFonts w:asciiTheme="majorBidi" w:hAnsiTheme="majorBidi" w:cstheme="majorBidi"/>
          <w:color w:val="000000" w:themeColor="text1"/>
          <w:sz w:val="24"/>
          <w:szCs w:val="24"/>
        </w:rPr>
        <w:t xml:space="preserve">Xe </w:t>
      </w:r>
      <w:r w:rsidR="009110E2" w:rsidRPr="000E18C5">
        <w:rPr>
          <w:rFonts w:asciiTheme="majorBidi" w:hAnsiTheme="majorBidi" w:cstheme="majorBidi"/>
          <w:color w:val="000000" w:themeColor="text1"/>
          <w:sz w:val="24"/>
          <w:szCs w:val="24"/>
        </w:rPr>
        <w:t>thermodynamic and kinetic</w:t>
      </w:r>
      <w:r w:rsidR="008A74C6">
        <w:rPr>
          <w:rFonts w:asciiTheme="majorBidi" w:hAnsiTheme="majorBidi" w:cstheme="majorBidi"/>
          <w:color w:val="000000" w:themeColor="text1"/>
          <w:sz w:val="24"/>
          <w:szCs w:val="24"/>
        </w:rPr>
        <w:t xml:space="preserve"> properties in addition to the</w:t>
      </w:r>
      <w:r w:rsidR="007D141A" w:rsidRPr="000E18C5">
        <w:rPr>
          <w:rFonts w:asciiTheme="majorBidi" w:hAnsiTheme="majorBidi" w:cstheme="majorBidi"/>
          <w:color w:val="000000" w:themeColor="text1"/>
          <w:sz w:val="24"/>
          <w:szCs w:val="24"/>
        </w:rPr>
        <w:t xml:space="preserve"> local stress state determine </w:t>
      </w:r>
      <w:r w:rsidR="000749C3" w:rsidRPr="000E18C5">
        <w:rPr>
          <w:rFonts w:asciiTheme="majorBidi" w:hAnsiTheme="majorBidi" w:cstheme="majorBidi"/>
          <w:color w:val="000000" w:themeColor="text1"/>
          <w:sz w:val="24"/>
          <w:szCs w:val="24"/>
        </w:rPr>
        <w:t>gas bubble gro</w:t>
      </w:r>
      <w:r w:rsidR="007477F5" w:rsidRPr="000E18C5">
        <w:rPr>
          <w:rFonts w:asciiTheme="majorBidi" w:hAnsiTheme="majorBidi" w:cstheme="majorBidi"/>
          <w:color w:val="000000" w:themeColor="text1"/>
          <w:sz w:val="24"/>
          <w:szCs w:val="24"/>
        </w:rPr>
        <w:t>wth or shrink</w:t>
      </w:r>
      <w:r w:rsidR="008A74C6">
        <w:rPr>
          <w:rFonts w:asciiTheme="majorBidi" w:hAnsiTheme="majorBidi" w:cstheme="majorBidi"/>
          <w:color w:val="000000" w:themeColor="text1"/>
          <w:sz w:val="24"/>
          <w:szCs w:val="24"/>
        </w:rPr>
        <w:t>age</w:t>
      </w:r>
      <w:r w:rsidR="00FE40C5" w:rsidRPr="000E18C5">
        <w:rPr>
          <w:rFonts w:asciiTheme="majorBidi" w:hAnsiTheme="majorBidi" w:cstheme="majorBidi"/>
          <w:color w:val="000000" w:themeColor="text1"/>
          <w:sz w:val="24"/>
          <w:szCs w:val="24"/>
        </w:rPr>
        <w:t>.</w:t>
      </w:r>
      <w:r w:rsidR="000413AD" w:rsidRPr="000E18C5">
        <w:rPr>
          <w:rFonts w:asciiTheme="majorBidi" w:hAnsiTheme="majorBidi" w:cstheme="majorBidi"/>
          <w:color w:val="000000" w:themeColor="text1"/>
          <w:sz w:val="24"/>
          <w:szCs w:val="24"/>
        </w:rPr>
        <w:t xml:space="preserve"> </w:t>
      </w:r>
      <w:r w:rsidR="004A01A0">
        <w:rPr>
          <w:rFonts w:asciiTheme="majorBidi" w:hAnsiTheme="majorBidi" w:cstheme="majorBidi"/>
          <w:color w:val="000000" w:themeColor="text1"/>
          <w:sz w:val="24"/>
          <w:szCs w:val="24"/>
          <w:lang w:eastAsia="zh-CN"/>
        </w:rPr>
        <w:t>The simulated</w:t>
      </w:r>
      <w:r w:rsidR="00D11147" w:rsidRPr="000E18C5">
        <w:rPr>
          <w:rFonts w:asciiTheme="majorBidi" w:hAnsiTheme="majorBidi" w:cstheme="majorBidi"/>
          <w:color w:val="000000" w:themeColor="text1"/>
          <w:sz w:val="24"/>
          <w:szCs w:val="24"/>
          <w:lang w:eastAsia="zh-CN"/>
        </w:rPr>
        <w:t xml:space="preserve"> results can </w:t>
      </w:r>
      <w:r w:rsidR="008A74C6">
        <w:rPr>
          <w:rFonts w:asciiTheme="majorBidi" w:hAnsiTheme="majorBidi" w:cstheme="majorBidi"/>
          <w:color w:val="000000" w:themeColor="text1"/>
          <w:sz w:val="24"/>
          <w:szCs w:val="24"/>
          <w:lang w:eastAsia="zh-CN"/>
        </w:rPr>
        <w:t xml:space="preserve">serve as a </w:t>
      </w:r>
      <w:r w:rsidR="00D11147" w:rsidRPr="000E18C5">
        <w:rPr>
          <w:rFonts w:asciiTheme="majorBidi" w:hAnsiTheme="majorBidi" w:cstheme="majorBidi"/>
          <w:color w:val="000000" w:themeColor="text1"/>
          <w:sz w:val="24"/>
          <w:szCs w:val="24"/>
          <w:lang w:eastAsia="zh-CN"/>
        </w:rPr>
        <w:t xml:space="preserve">guide to improve </w:t>
      </w:r>
      <w:r w:rsidR="00B271E5" w:rsidRPr="000E18C5">
        <w:rPr>
          <w:rFonts w:asciiTheme="majorBidi" w:hAnsiTheme="majorBidi" w:cstheme="majorBidi"/>
          <w:color w:val="000000" w:themeColor="text1"/>
          <w:sz w:val="24"/>
          <w:szCs w:val="24"/>
          <w:lang w:eastAsia="zh-CN"/>
        </w:rPr>
        <w:t>material property models</w:t>
      </w:r>
      <w:r w:rsidRPr="000E18C5">
        <w:rPr>
          <w:rFonts w:asciiTheme="majorBidi" w:hAnsiTheme="majorBidi" w:cstheme="majorBidi"/>
          <w:color w:val="000000" w:themeColor="text1"/>
          <w:sz w:val="24"/>
          <w:szCs w:val="24"/>
          <w:lang w:eastAsia="zh-CN"/>
        </w:rPr>
        <w:t xml:space="preserve"> for macroscale fuel performance modeling. </w:t>
      </w:r>
    </w:p>
    <w:p w14:paraId="1E24EAA4" w14:textId="72FC163C" w:rsidR="004C3D9C" w:rsidRPr="000E18C5" w:rsidRDefault="004C3D9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694D11F" w14:textId="6EA3E37F" w:rsidR="00095C88" w:rsidRPr="000E18C5" w:rsidRDefault="00095C8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Introduction</w:t>
      </w:r>
    </w:p>
    <w:p w14:paraId="14F555D2" w14:textId="465B8089" w:rsidR="00831BCC" w:rsidRDefault="00F11D87" w:rsidP="00831BCC">
      <w:pPr>
        <w:spacing w:before="100" w:beforeAutospacing="1" w:after="100" w:afterAutospacing="1" w:line="360" w:lineRule="auto"/>
        <w:rPr>
          <w:rFonts w:asciiTheme="majorBidi" w:hAnsiTheme="majorBidi" w:cstheme="majorBidi"/>
          <w:lang w:eastAsia="ko-KR"/>
        </w:rPr>
      </w:pPr>
      <w:r w:rsidRPr="000E18C5">
        <w:rPr>
          <w:rFonts w:asciiTheme="majorBidi" w:hAnsiTheme="majorBidi" w:cstheme="majorBidi"/>
        </w:rPr>
        <w:t xml:space="preserve">The </w:t>
      </w:r>
      <w:r w:rsidR="002B4A2B" w:rsidRPr="000E18C5">
        <w:rPr>
          <w:rFonts w:asciiTheme="majorBidi" w:hAnsiTheme="majorBidi" w:cstheme="majorBidi"/>
        </w:rPr>
        <w:t xml:space="preserve">measured </w:t>
      </w:r>
      <w:r w:rsidRPr="000E18C5">
        <w:rPr>
          <w:rFonts w:asciiTheme="majorBidi" w:hAnsiTheme="majorBidi" w:cstheme="majorBidi"/>
        </w:rPr>
        <w:t xml:space="preserve">thickness </w:t>
      </w:r>
      <w:r w:rsidR="00C917EE" w:rsidRPr="000E18C5">
        <w:rPr>
          <w:rFonts w:asciiTheme="majorBidi" w:hAnsiTheme="majorBidi" w:cstheme="majorBidi"/>
        </w:rPr>
        <w:t>increase</w:t>
      </w:r>
      <w:r w:rsidR="0029736A" w:rsidRPr="000E18C5">
        <w:rPr>
          <w:rFonts w:asciiTheme="majorBidi" w:hAnsiTheme="majorBidi" w:cstheme="majorBidi"/>
          <w:color w:val="000000"/>
        </w:rPr>
        <w:t xml:space="preserve"> of </w:t>
      </w:r>
      <w:r w:rsidR="00B7487C">
        <w:rPr>
          <w:rFonts w:asciiTheme="majorBidi" w:hAnsiTheme="majorBidi" w:cstheme="majorBidi"/>
          <w:color w:val="000000"/>
        </w:rPr>
        <w:t xml:space="preserve">a </w:t>
      </w:r>
      <w:r w:rsidR="00056E44" w:rsidRPr="000E18C5">
        <w:rPr>
          <w:rFonts w:asciiTheme="majorBidi" w:hAnsiTheme="majorBidi" w:cstheme="majorBidi"/>
          <w:color w:val="000000"/>
        </w:rPr>
        <w:t>UMo</w:t>
      </w:r>
      <w:r w:rsidR="00835C54">
        <w:rPr>
          <w:rFonts w:asciiTheme="majorBidi" w:hAnsiTheme="majorBidi" w:cstheme="majorBidi"/>
          <w:color w:val="000000"/>
        </w:rPr>
        <w:t xml:space="preserve"> fuel</w:t>
      </w:r>
      <w:r w:rsidR="00056E44" w:rsidRPr="000E18C5">
        <w:rPr>
          <w:rFonts w:asciiTheme="majorBidi" w:hAnsiTheme="majorBidi" w:cstheme="majorBidi"/>
          <w:color w:val="000000"/>
        </w:rPr>
        <w:t xml:space="preserve"> </w:t>
      </w:r>
      <w:r w:rsidR="00267E73">
        <w:rPr>
          <w:rFonts w:asciiTheme="majorBidi" w:hAnsiTheme="majorBidi" w:cstheme="majorBidi"/>
          <w:color w:val="000000"/>
        </w:rPr>
        <w:t>meat</w:t>
      </w:r>
      <w:r w:rsidR="0029736A" w:rsidRPr="000E18C5">
        <w:rPr>
          <w:rFonts w:asciiTheme="majorBidi" w:hAnsiTheme="majorBidi" w:cstheme="majorBidi"/>
          <w:color w:val="000000"/>
        </w:rPr>
        <w:t xml:space="preserve"> </w:t>
      </w:r>
      <w:r w:rsidR="00743F2E" w:rsidRPr="000E18C5">
        <w:rPr>
          <w:rFonts w:asciiTheme="majorBidi" w:hAnsiTheme="majorBidi" w:cstheme="majorBidi"/>
          <w:color w:val="000000"/>
        </w:rPr>
        <w:t xml:space="preserve">in monolithic UMo </w:t>
      </w:r>
      <w:r w:rsidR="00B7487C">
        <w:rPr>
          <w:rFonts w:asciiTheme="majorBidi" w:hAnsiTheme="majorBidi" w:cstheme="majorBidi"/>
          <w:color w:val="000000"/>
        </w:rPr>
        <w:t xml:space="preserve">plate-type </w:t>
      </w:r>
      <w:r w:rsidR="00743F2E" w:rsidRPr="000E18C5">
        <w:rPr>
          <w:rFonts w:asciiTheme="majorBidi" w:hAnsiTheme="majorBidi" w:cstheme="majorBidi"/>
          <w:color w:val="000000"/>
        </w:rPr>
        <w:t xml:space="preserve">fuel </w:t>
      </w:r>
      <w:r w:rsidR="00B7487C">
        <w:rPr>
          <w:rFonts w:asciiTheme="majorBidi" w:hAnsiTheme="majorBidi" w:cstheme="majorBidi"/>
        </w:rPr>
        <w:t>as a function of</w:t>
      </w:r>
      <w:r w:rsidR="00B7487C" w:rsidRPr="000E18C5">
        <w:rPr>
          <w:rFonts w:asciiTheme="majorBidi" w:hAnsiTheme="majorBidi" w:cstheme="majorBidi"/>
        </w:rPr>
        <w:t xml:space="preserve"> </w:t>
      </w:r>
      <w:r w:rsidR="006019F8" w:rsidRPr="000E18C5">
        <w:rPr>
          <w:rFonts w:asciiTheme="majorBidi" w:hAnsiTheme="majorBidi" w:cstheme="majorBidi"/>
        </w:rPr>
        <w:t>the local fission density</w:t>
      </w:r>
      <w:r w:rsidR="00B7487C">
        <w:rPr>
          <w:rFonts w:asciiTheme="majorBidi" w:hAnsiTheme="majorBidi" w:cstheme="majorBidi"/>
        </w:rPr>
        <w:t xml:space="preserve"> is shown in Figure 1. T</w:t>
      </w:r>
      <w:r w:rsidR="004544F5" w:rsidRPr="000E18C5">
        <w:rPr>
          <w:rFonts w:asciiTheme="majorBidi" w:hAnsiTheme="majorBidi" w:cstheme="majorBidi"/>
        </w:rPr>
        <w:t xml:space="preserve">he </w:t>
      </w:r>
      <w:r w:rsidR="00B7487C">
        <w:rPr>
          <w:rFonts w:asciiTheme="majorBidi" w:hAnsiTheme="majorBidi" w:cstheme="majorBidi"/>
        </w:rPr>
        <w:t>profile</w:t>
      </w:r>
      <w:r w:rsidR="004544F5" w:rsidRPr="000E18C5">
        <w:rPr>
          <w:rFonts w:asciiTheme="majorBidi" w:hAnsiTheme="majorBidi" w:cstheme="majorBidi"/>
        </w:rPr>
        <w:t xml:space="preserve"> of an irradiated UMo fuel </w:t>
      </w:r>
      <w:r w:rsidR="00B7487C">
        <w:rPr>
          <w:rFonts w:asciiTheme="majorBidi" w:hAnsiTheme="majorBidi" w:cstheme="majorBidi"/>
        </w:rPr>
        <w:t xml:space="preserve">plate </w:t>
      </w:r>
      <w:r w:rsidR="00FB153A" w:rsidRPr="000E18C5">
        <w:rPr>
          <w:rFonts w:asciiTheme="majorBidi" w:hAnsiTheme="majorBidi" w:cstheme="majorBidi"/>
        </w:rPr>
        <w:t xml:space="preserve">and </w:t>
      </w:r>
      <w:r w:rsidR="00CA1D2B" w:rsidRPr="000E18C5">
        <w:rPr>
          <w:rFonts w:asciiTheme="majorBidi" w:hAnsiTheme="majorBidi" w:cstheme="majorBidi"/>
        </w:rPr>
        <w:t xml:space="preserve">gas bubble structures at different fission densities are </w:t>
      </w:r>
      <w:r w:rsidR="00B7487C">
        <w:rPr>
          <w:rFonts w:asciiTheme="majorBidi" w:hAnsiTheme="majorBidi" w:cstheme="majorBidi"/>
        </w:rPr>
        <w:t xml:space="preserve">also </w:t>
      </w:r>
      <w:r w:rsidR="00CA1D2B" w:rsidRPr="000E18C5">
        <w:rPr>
          <w:rFonts w:asciiTheme="majorBidi" w:hAnsiTheme="majorBidi" w:cstheme="majorBidi"/>
        </w:rPr>
        <w:t xml:space="preserve">shown in Figure </w:t>
      </w:r>
      <w:r w:rsidR="00E03773">
        <w:rPr>
          <w:rFonts w:asciiTheme="majorBidi" w:hAnsiTheme="majorBidi" w:cstheme="majorBidi"/>
        </w:rPr>
        <w:t>1</w:t>
      </w:r>
      <w:r w:rsidR="00FB153A" w:rsidRPr="000E18C5">
        <w:rPr>
          <w:rFonts w:asciiTheme="majorBidi" w:hAnsiTheme="majorBidi" w:cstheme="majorBidi"/>
        </w:rPr>
        <w:t xml:space="preserve">. </w:t>
      </w:r>
      <w:r w:rsidR="00B7487C">
        <w:rPr>
          <w:rFonts w:asciiTheme="majorBidi" w:hAnsiTheme="majorBidi" w:cstheme="majorBidi"/>
        </w:rPr>
        <w:t>I</w:t>
      </w:r>
      <w:r w:rsidR="00FB153A" w:rsidRPr="000E18C5">
        <w:rPr>
          <w:rFonts w:asciiTheme="majorBidi" w:hAnsiTheme="majorBidi" w:cstheme="majorBidi"/>
        </w:rPr>
        <w:t xml:space="preserve">rradiation results in a nonuniform thickness of </w:t>
      </w:r>
      <w:r w:rsidR="00B7487C">
        <w:rPr>
          <w:rFonts w:asciiTheme="majorBidi" w:hAnsiTheme="majorBidi" w:cstheme="majorBidi"/>
        </w:rPr>
        <w:t xml:space="preserve">the </w:t>
      </w:r>
      <w:r w:rsidR="00FB153A" w:rsidRPr="000E18C5">
        <w:rPr>
          <w:rFonts w:asciiTheme="majorBidi" w:hAnsiTheme="majorBidi" w:cstheme="majorBidi"/>
        </w:rPr>
        <w:t xml:space="preserve">UMo </w:t>
      </w:r>
      <w:r w:rsidR="00835C54">
        <w:rPr>
          <w:rFonts w:asciiTheme="majorBidi" w:hAnsiTheme="majorBidi" w:cstheme="majorBidi"/>
        </w:rPr>
        <w:t xml:space="preserve">fuel </w:t>
      </w:r>
      <w:proofErr w:type="spellStart"/>
      <w:r w:rsidR="00A513D7">
        <w:rPr>
          <w:rFonts w:asciiTheme="majorBidi" w:hAnsiTheme="majorBidi" w:cstheme="majorBidi"/>
        </w:rPr>
        <w:t>meart</w:t>
      </w:r>
      <w:proofErr w:type="spellEnd"/>
      <w:r w:rsidR="00FB153A" w:rsidRPr="000E18C5">
        <w:rPr>
          <w:rFonts w:asciiTheme="majorBidi" w:hAnsiTheme="majorBidi" w:cstheme="majorBidi"/>
        </w:rPr>
        <w:t xml:space="preserve"> </w:t>
      </w:r>
      <w:r w:rsidR="00F639FB" w:rsidRPr="000E18C5">
        <w:rPr>
          <w:rFonts w:asciiTheme="majorBidi" w:hAnsiTheme="majorBidi" w:cstheme="majorBidi"/>
        </w:rPr>
        <w:t xml:space="preserve">and </w:t>
      </w:r>
      <w:r w:rsidR="00FB153A" w:rsidRPr="000E18C5">
        <w:rPr>
          <w:rFonts w:asciiTheme="majorBidi" w:hAnsiTheme="majorBidi" w:cstheme="majorBidi"/>
        </w:rPr>
        <w:t xml:space="preserve">large </w:t>
      </w:r>
      <w:r w:rsidR="00B7487C">
        <w:rPr>
          <w:rFonts w:asciiTheme="majorBidi" w:hAnsiTheme="majorBidi" w:cstheme="majorBidi"/>
        </w:rPr>
        <w:t xml:space="preserve">changes in the </w:t>
      </w:r>
      <w:r w:rsidR="00FB153A" w:rsidRPr="000E18C5">
        <w:rPr>
          <w:rFonts w:asciiTheme="majorBidi" w:hAnsiTheme="majorBidi" w:cstheme="majorBidi"/>
        </w:rPr>
        <w:t xml:space="preserve">gas bubble structure </w:t>
      </w:r>
      <w:r w:rsidR="00B7487C">
        <w:rPr>
          <w:rFonts w:asciiTheme="majorBidi" w:hAnsiTheme="majorBidi" w:cstheme="majorBidi"/>
        </w:rPr>
        <w:t>with respect to fission density.</w:t>
      </w:r>
      <w:r w:rsidR="00F639FB" w:rsidRPr="000E18C5">
        <w:rPr>
          <w:rFonts w:asciiTheme="majorBidi" w:hAnsiTheme="majorBidi" w:cstheme="majorBidi"/>
        </w:rPr>
        <w:t xml:space="preserve"> </w:t>
      </w:r>
      <w:r w:rsidR="0038120D">
        <w:rPr>
          <w:rFonts w:asciiTheme="majorBidi" w:hAnsiTheme="majorBidi" w:cstheme="majorBidi"/>
        </w:rPr>
        <w:t>The</w:t>
      </w:r>
      <w:r w:rsidR="00B7487C">
        <w:rPr>
          <w:rFonts w:asciiTheme="majorBidi" w:hAnsiTheme="majorBidi" w:cstheme="majorBidi"/>
        </w:rPr>
        <w:t xml:space="preserve"> </w:t>
      </w:r>
      <w:r w:rsidR="008D62DC" w:rsidRPr="000E18C5">
        <w:rPr>
          <w:rFonts w:asciiTheme="majorBidi" w:hAnsiTheme="majorBidi" w:cstheme="majorBidi"/>
          <w:lang w:eastAsia="ko-KR"/>
        </w:rPr>
        <w:t xml:space="preserve">interaction between </w:t>
      </w:r>
      <w:r w:rsidR="00C115F2" w:rsidRPr="000E18C5">
        <w:rPr>
          <w:rFonts w:asciiTheme="majorBidi" w:hAnsiTheme="majorBidi" w:cstheme="majorBidi"/>
          <w:lang w:eastAsia="ko-KR"/>
        </w:rPr>
        <w:t xml:space="preserve">gas bubble </w:t>
      </w:r>
      <w:r w:rsidR="008D62DC" w:rsidRPr="000E18C5">
        <w:rPr>
          <w:rFonts w:asciiTheme="majorBidi" w:hAnsiTheme="majorBidi" w:cstheme="majorBidi"/>
          <w:lang w:eastAsia="ko-KR"/>
        </w:rPr>
        <w:t>volumetric swelling</w:t>
      </w:r>
      <w:r w:rsidR="005B2DDD" w:rsidRPr="000E18C5">
        <w:rPr>
          <w:rFonts w:asciiTheme="majorBidi" w:hAnsiTheme="majorBidi" w:cstheme="majorBidi"/>
          <w:lang w:eastAsia="ko-KR"/>
        </w:rPr>
        <w:t xml:space="preserve"> of </w:t>
      </w:r>
      <w:r w:rsidR="00B7487C">
        <w:rPr>
          <w:rFonts w:asciiTheme="majorBidi" w:hAnsiTheme="majorBidi" w:cstheme="majorBidi"/>
          <w:lang w:eastAsia="ko-KR"/>
        </w:rPr>
        <w:t xml:space="preserve">the </w:t>
      </w:r>
      <w:r w:rsidR="005B2DDD" w:rsidRPr="000E18C5">
        <w:rPr>
          <w:rFonts w:asciiTheme="majorBidi" w:hAnsiTheme="majorBidi" w:cstheme="majorBidi"/>
          <w:lang w:eastAsia="ko-KR"/>
        </w:rPr>
        <w:t xml:space="preserve">UMo </w:t>
      </w:r>
      <w:r w:rsidR="00835C54">
        <w:rPr>
          <w:rFonts w:asciiTheme="majorBidi" w:hAnsiTheme="majorBidi" w:cstheme="majorBidi"/>
          <w:lang w:eastAsia="ko-KR"/>
        </w:rPr>
        <w:t xml:space="preserve">fuel </w:t>
      </w:r>
      <w:r w:rsidR="00A513D7">
        <w:rPr>
          <w:rFonts w:asciiTheme="majorBidi" w:hAnsiTheme="majorBidi" w:cstheme="majorBidi"/>
          <w:lang w:eastAsia="ko-KR"/>
        </w:rPr>
        <w:t>meat</w:t>
      </w:r>
      <w:r w:rsidR="008D62DC" w:rsidRPr="000E18C5">
        <w:rPr>
          <w:rFonts w:asciiTheme="majorBidi" w:hAnsiTheme="majorBidi" w:cstheme="majorBidi"/>
          <w:lang w:eastAsia="ko-KR"/>
        </w:rPr>
        <w:t xml:space="preserve"> and </w:t>
      </w:r>
      <w:r w:rsidR="00B7487C">
        <w:rPr>
          <w:rFonts w:asciiTheme="majorBidi" w:hAnsiTheme="majorBidi" w:cstheme="majorBidi"/>
          <w:lang w:eastAsia="ko-KR"/>
        </w:rPr>
        <w:t xml:space="preserve">the </w:t>
      </w:r>
      <w:r w:rsidR="008D62DC" w:rsidRPr="000E18C5">
        <w:rPr>
          <w:rFonts w:asciiTheme="majorBidi" w:hAnsiTheme="majorBidi" w:cstheme="majorBidi"/>
          <w:lang w:eastAsia="ko-KR"/>
        </w:rPr>
        <w:t xml:space="preserve">Al cladding in </w:t>
      </w:r>
      <w:r w:rsidR="0098451F" w:rsidRPr="000E18C5">
        <w:rPr>
          <w:rFonts w:asciiTheme="majorBidi" w:hAnsiTheme="majorBidi" w:cstheme="majorBidi"/>
          <w:lang w:eastAsia="ko-KR"/>
        </w:rPr>
        <w:t>m</w:t>
      </w:r>
      <w:r w:rsidR="008D62DC" w:rsidRPr="000E18C5">
        <w:rPr>
          <w:rFonts w:asciiTheme="majorBidi" w:hAnsiTheme="majorBidi" w:cstheme="majorBidi"/>
          <w:lang w:eastAsia="ko-KR"/>
        </w:rPr>
        <w:t xml:space="preserve">onolithic UMo fuels </w:t>
      </w:r>
    </w:p>
    <w:p w14:paraId="0F56CF19" w14:textId="6E6064F5" w:rsidR="002D32A2" w:rsidRPr="000E18C5" w:rsidRDefault="00157ECD" w:rsidP="00157ECD">
      <w:pPr>
        <w:spacing w:before="100" w:beforeAutospacing="1" w:after="100" w:afterAutospacing="1" w:line="360" w:lineRule="auto"/>
        <w:rPr>
          <w:rFonts w:asciiTheme="majorBidi" w:hAnsiTheme="majorBidi" w:cstheme="majorBidi"/>
        </w:rPr>
      </w:pPr>
      <w:r w:rsidRPr="00157ECD">
        <w:rPr>
          <w:noProof/>
        </w:rPr>
        <w:t xml:space="preserve"> </w:t>
      </w:r>
      <w:r w:rsidRPr="00157ECD">
        <w:rPr>
          <w:rFonts w:asciiTheme="majorBidi" w:hAnsiTheme="majorBidi" w:cstheme="majorBidi"/>
          <w:noProof/>
        </w:rPr>
        <w:drawing>
          <wp:inline distT="0" distB="0" distL="0" distR="0" wp14:anchorId="2C2481E8" wp14:editId="70F89491">
            <wp:extent cx="5486400" cy="2186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186305"/>
                    </a:xfrm>
                    <a:prstGeom prst="rect">
                      <a:avLst/>
                    </a:prstGeom>
                  </pic:spPr>
                </pic:pic>
              </a:graphicData>
            </a:graphic>
          </wp:inline>
        </w:drawing>
      </w:r>
    </w:p>
    <w:p w14:paraId="22EA1BE7" w14:textId="4EA9894E" w:rsidR="00831BCC" w:rsidRPr="000E18C5" w:rsidRDefault="00831BCC" w:rsidP="00831BCC">
      <w:pPr>
        <w:spacing w:before="100" w:beforeAutospacing="1" w:after="100" w:afterAutospacing="1" w:line="360" w:lineRule="auto"/>
        <w:rPr>
          <w:rFonts w:asciiTheme="majorBidi" w:hAnsiTheme="majorBidi" w:cstheme="majorBidi"/>
          <w:lang w:eastAsia="ko-KR"/>
        </w:rPr>
      </w:pPr>
      <w:r w:rsidRPr="000E18C5">
        <w:rPr>
          <w:rFonts w:asciiTheme="majorBidi" w:hAnsiTheme="majorBidi" w:cstheme="majorBidi"/>
        </w:rPr>
        <w:t xml:space="preserve">Figure 1. Experimental results </w:t>
      </w:r>
      <w:r w:rsidR="002D32A2">
        <w:rPr>
          <w:rFonts w:asciiTheme="majorBidi" w:hAnsiTheme="majorBidi" w:cstheme="majorBidi"/>
        </w:rPr>
        <w:t>reproduced</w:t>
      </w:r>
      <w:r w:rsidR="002D32A2" w:rsidRPr="000E18C5">
        <w:rPr>
          <w:rFonts w:asciiTheme="majorBidi" w:hAnsiTheme="majorBidi" w:cstheme="majorBidi"/>
        </w:rPr>
        <w:t xml:space="preserve"> </w:t>
      </w:r>
      <w:r w:rsidRPr="000E18C5">
        <w:rPr>
          <w:rFonts w:asciiTheme="majorBidi" w:hAnsiTheme="majorBidi" w:cstheme="majorBidi"/>
        </w:rPr>
        <w:t xml:space="preserve">from references </w:t>
      </w:r>
      <w:r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Pr="000E18C5">
        <w:rPr>
          <w:rFonts w:asciiTheme="majorBidi" w:hAnsiTheme="majorBidi" w:cstheme="majorBidi"/>
        </w:rPr>
        <w:instrText xml:space="preserve"> ADDIN EN.CITE </w:instrText>
      </w:r>
      <w:r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Pr="000E18C5">
        <w:rPr>
          <w:rFonts w:asciiTheme="majorBidi" w:hAnsiTheme="majorBidi" w:cstheme="majorBidi"/>
        </w:rPr>
        <w:instrText xml:space="preserve"> ADDIN EN.CITE.DATA </w:instrText>
      </w:r>
      <w:r w:rsidRPr="000E18C5">
        <w:rPr>
          <w:rFonts w:asciiTheme="majorBidi" w:hAnsiTheme="majorBidi" w:cstheme="majorBidi"/>
        </w:rPr>
      </w:r>
      <w:r w:rsidRPr="000E18C5">
        <w:rPr>
          <w:rFonts w:asciiTheme="majorBidi" w:hAnsiTheme="majorBidi" w:cstheme="majorBidi"/>
        </w:rPr>
        <w:fldChar w:fldCharType="end"/>
      </w:r>
      <w:r w:rsidRPr="000E18C5">
        <w:rPr>
          <w:rFonts w:asciiTheme="majorBidi" w:hAnsiTheme="majorBidi" w:cstheme="majorBidi"/>
        </w:rPr>
      </w:r>
      <w:r w:rsidRPr="000E18C5">
        <w:rPr>
          <w:rFonts w:asciiTheme="majorBidi" w:hAnsiTheme="majorBidi" w:cstheme="majorBidi"/>
        </w:rPr>
        <w:fldChar w:fldCharType="separate"/>
      </w:r>
      <w:r w:rsidRPr="000E18C5">
        <w:rPr>
          <w:rFonts w:asciiTheme="majorBidi" w:hAnsiTheme="majorBidi" w:cstheme="majorBidi"/>
          <w:noProof/>
        </w:rPr>
        <w:t>[1, 2]</w:t>
      </w:r>
      <w:r w:rsidRPr="000E18C5">
        <w:rPr>
          <w:rFonts w:asciiTheme="majorBidi" w:hAnsiTheme="majorBidi" w:cstheme="majorBidi"/>
        </w:rPr>
        <w:fldChar w:fldCharType="end"/>
      </w:r>
      <w:r w:rsidRPr="000E18C5">
        <w:rPr>
          <w:rFonts w:asciiTheme="majorBidi" w:hAnsiTheme="majorBidi" w:cstheme="majorBidi"/>
        </w:rPr>
        <w:t xml:space="preserve"> . (a) UMo </w:t>
      </w:r>
      <w:r w:rsidR="00835C54">
        <w:rPr>
          <w:rFonts w:asciiTheme="majorBidi" w:hAnsiTheme="majorBidi" w:cstheme="majorBidi"/>
        </w:rPr>
        <w:t xml:space="preserve">fuel </w:t>
      </w:r>
      <w:r w:rsidR="00A513D7">
        <w:rPr>
          <w:rFonts w:asciiTheme="majorBidi" w:hAnsiTheme="majorBidi" w:cstheme="majorBidi"/>
        </w:rPr>
        <w:t>meat</w:t>
      </w:r>
      <w:r w:rsidRPr="000E18C5">
        <w:rPr>
          <w:rFonts w:asciiTheme="majorBidi" w:hAnsiTheme="majorBidi" w:cstheme="majorBidi"/>
        </w:rPr>
        <w:t xml:space="preserve"> thickness change vs fission density</w:t>
      </w:r>
      <w:r w:rsidRPr="000E18C5">
        <w:rPr>
          <w:rFonts w:asciiTheme="majorBidi" w:hAnsiTheme="majorBidi" w:cstheme="majorBidi"/>
        </w:rPr>
        <w:fldChar w:fldCharType="begin"/>
      </w:r>
      <w:r w:rsidRPr="000E18C5">
        <w:rPr>
          <w:rFonts w:asciiTheme="majorBidi" w:hAnsiTheme="majorBidi" w:cstheme="majorBidi"/>
        </w:rPr>
        <w:instrText xml:space="preserve"> ADDIN EN.CITE &lt;EndNote&gt;&lt;Cite&gt;&lt;Author&gt;Meyer&lt;/Author&gt;&lt;Year&gt;2017&lt;/Year&gt;&lt;RecNum&gt;2038&lt;/RecNum&gt;&lt;DisplayText&gt;[1]&lt;/DisplayText&gt;&lt;record&gt;&lt;rec-number&gt;2038&lt;/rec-number&gt;&lt;foreign-keys&gt;&lt;key app="EN" db-id="z2dws5pr0dxws8exxvxpxp2u05s5ps9w2rtz" timestamp="0"&gt;2038&lt;/key&gt;&lt;/foreign-keys&gt;&lt;ref-type name="Report"&gt;27&lt;/ref-type&gt;&lt;contributors&gt;&lt;authors&gt;&lt;author&gt;M. Meyer&lt;/author&gt;&lt;author&gt;B. Rabin&lt;/author&gt;&lt;author&gt;J. Cole&lt;/author&gt;&lt;author&gt;I. Glagolenko&lt;/author&gt;&lt;author&gt;W. Jones&lt;/author&gt;&lt;author&gt;J-F. Jue&lt;/author&gt;&lt;author&gt;D. Keiser Jr.&lt;/author&gt;&lt;author&gt;C. Miller&lt;/author&gt;&lt;author&gt;G. Moore&lt;/author&gt;&lt;author&gt;H. Ozaltun&lt;/author&gt;&lt;author&gt;F. Rice&lt;/author&gt;&lt;author&gt;A. Robinson&lt;/author&gt;&lt;author&gt;J. Smith&lt;/author&gt;&lt;author&gt;D. Wachs&lt;/author&gt;&lt;author&gt;W. Williams&lt;/author&gt;&lt;author&gt;N. Woolstenhulme&lt;/author&gt;&lt;/authors&gt;&lt;/contributors&gt;&lt;titles&gt;&lt;title&gt;Preliminary Report on U-Mo Monolithic Fuel for Research Reactors&lt;/title&gt;&lt;/titles&gt;&lt;dates&gt;&lt;year&gt;2017&lt;/year&gt;&lt;/dates&gt;&lt;isbn&gt;INL/EXT-17-40975&lt;/isbn&gt;&lt;urls&gt;&lt;/urls&gt;&lt;/record&gt;&lt;/Cite&gt;&lt;/EndNote&gt;</w:instrText>
      </w:r>
      <w:r w:rsidRPr="000E18C5">
        <w:rPr>
          <w:rFonts w:asciiTheme="majorBidi" w:hAnsiTheme="majorBidi" w:cstheme="majorBidi"/>
        </w:rPr>
        <w:fldChar w:fldCharType="separate"/>
      </w:r>
      <w:r w:rsidRPr="000E18C5">
        <w:rPr>
          <w:rFonts w:asciiTheme="majorBidi" w:hAnsiTheme="majorBidi" w:cstheme="majorBidi"/>
          <w:noProof/>
        </w:rPr>
        <w:t>[1]</w:t>
      </w:r>
      <w:r w:rsidRPr="000E18C5">
        <w:rPr>
          <w:rFonts w:asciiTheme="majorBidi" w:hAnsiTheme="majorBidi" w:cstheme="majorBidi"/>
        </w:rPr>
        <w:fldChar w:fldCharType="end"/>
      </w:r>
      <w:r w:rsidRPr="000E18C5">
        <w:rPr>
          <w:rFonts w:asciiTheme="majorBidi" w:hAnsiTheme="majorBidi" w:cstheme="majorBidi"/>
        </w:rPr>
        <w:t xml:space="preserve">, (b) profile of radiated UMo </w:t>
      </w:r>
      <w:r w:rsidR="00835C54">
        <w:rPr>
          <w:rFonts w:asciiTheme="majorBidi" w:hAnsiTheme="majorBidi" w:cstheme="majorBidi"/>
        </w:rPr>
        <w:t xml:space="preserve">fuel </w:t>
      </w:r>
      <w:r w:rsidR="00A513D7">
        <w:rPr>
          <w:rFonts w:asciiTheme="majorBidi" w:hAnsiTheme="majorBidi" w:cstheme="majorBidi"/>
        </w:rPr>
        <w:t>meat</w:t>
      </w:r>
      <w:r w:rsidRPr="000E18C5">
        <w:rPr>
          <w:rFonts w:asciiTheme="majorBidi" w:hAnsiTheme="majorBidi" w:cstheme="majorBidi"/>
        </w:rPr>
        <w:t xml:space="preserve">, and (c) evolution of recrystallized grains and gas bubbles in UMo </w:t>
      </w:r>
      <w:r w:rsidR="00835C54">
        <w:rPr>
          <w:rFonts w:asciiTheme="majorBidi" w:hAnsiTheme="majorBidi" w:cstheme="majorBidi"/>
        </w:rPr>
        <w:t xml:space="preserve">fuel </w:t>
      </w:r>
      <w:r w:rsidR="00A513D7">
        <w:rPr>
          <w:rFonts w:asciiTheme="majorBidi" w:hAnsiTheme="majorBidi" w:cstheme="majorBidi"/>
        </w:rPr>
        <w:t>meat</w:t>
      </w:r>
      <w:r w:rsidR="00C83475">
        <w:rPr>
          <w:rFonts w:asciiTheme="majorBidi" w:hAnsiTheme="majorBidi" w:cstheme="majorBidi"/>
        </w:rPr>
        <w:t xml:space="preserve"> </w:t>
      </w:r>
      <w:r w:rsidRPr="000E18C5">
        <w:rPr>
          <w:rFonts w:asciiTheme="majorBidi" w:hAnsiTheme="majorBidi" w:cstheme="majorBidi"/>
        </w:rPr>
        <w:fldChar w:fldCharType="begin"/>
      </w:r>
      <w:r w:rsidRPr="000E18C5">
        <w:rPr>
          <w:rFonts w:asciiTheme="majorBidi" w:hAnsiTheme="majorBidi" w:cstheme="majorBidi"/>
        </w:rPr>
        <w:instrText xml:space="preserve"> ADDIN EN.CITE &lt;EndNote&gt;&lt;Cite&gt;&lt;Author&gt;Kim&lt;/Author&gt;&lt;Year&gt;2013&lt;/Year&gt;&lt;RecNum&gt;1&lt;/RecNum&gt;&lt;DisplayText&gt;[2]&lt;/DisplayText&gt;&lt;record&gt;&lt;rec-number&gt;1&lt;/rec-number&gt;&lt;foreign-keys&gt;&lt;key app="EN" db-id="z2dws5pr0dxws8exxvxpxp2u05s5ps9w2rtz" timestamp="0"&gt;1&lt;/key&gt;&lt;/foreign-keys&gt;&lt;ref-type name="Journal Article"&gt;17&lt;/ref-type&gt;&lt;contributors&gt;&lt;authors&gt;&lt;au</w:instrText>
      </w:r>
      <w:r w:rsidRPr="000E18C5">
        <w:rPr>
          <w:rFonts w:asciiTheme="majorBidi" w:hAnsiTheme="majorBidi" w:cstheme="majorBidi"/>
          <w:lang w:eastAsia="ko-KR"/>
        </w:rPr>
        <w:instrText>thor&gt;Kim, Y. S.&lt;/author&gt;&lt;author&gt;Hofman, G. L.&lt;/author&gt;&lt;author&gt;Cheon, J. S.&lt;/author&gt;&lt;/authors&gt;&lt;/contributors&gt;&lt;auth-address&gt;Kim, YS&amp;#xD;Argonne Natl Lab, 9700 S Cass Ave, Argonne, IL 60439 USA&amp;#xD;Argonne Natl Lab, 9700 S Cass Ave, Argonne, IL 60439 USA&amp;#xD;Argonne Natl Lab, Argonne, IL 60439 USA&amp;#xD;Korea Atom Energy Res Inst, Taejon 305353, South Korea&lt;/auth-address&gt;&lt;titles&gt;&lt;title&gt;Recrystallization and fission-gas-bubble swelling of U-Mo fuel&lt;/title&gt;&lt;secondary-title&gt;Journal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Mater&lt;/abbr-1&gt;&lt;/alt-periodical&gt;&lt;pages&gt;14-22&lt;/pages&gt;&lt;volume&gt;436&lt;/volume&gt;&lt;number&gt;1-3&lt;/number&gt;&lt;keywords&gt;&lt;keyword&gt;irradiation-induced recrystallization&lt;/keyword&gt;&lt;keyword&gt;burnup uo2 fuel&lt;/keyword&gt;&lt;keyword&gt;dispersion fuel&lt;/keyword&gt;&lt;keyword&gt;nuclear-fuels&lt;/keyword&gt;&lt;keyword&gt;microstructure&lt;/keyword&gt;&lt;keyword&gt;behavior&lt;/keyword&gt;&lt;keyword&gt;pellets&lt;/keyword&gt;&lt;keyword&gt;model&lt;/keyword&gt;&lt;/keywords&gt;&lt;dates&gt;&lt;year&gt;2013&lt;/year&gt;&lt;pub-dates&gt;&lt;date&gt;May&lt;/date&gt;&lt;/pub-dates&gt;&lt;/dates&gt;&lt;isbn&gt;0022-3115&lt;/isbn&gt;&lt;accession-num&gt;ISI:000318391400003&lt;/accession-num&gt;&lt;urls&gt;&lt;related-urls&gt;&lt;url&gt;&amp;lt;Go to ISI&amp;gt;://000318391400003&lt;/url&gt;&lt;/related-urls&gt;&lt;/urls&gt;&lt;electronic-resource-num&gt;DOI 10.1016/j.jnucmat.2013.01.291&lt;/electronic-resource-num&gt;&lt;language&gt;English&lt;/language&gt;&lt;/record&gt;&lt;/Cite&gt;&lt;/EndNote&gt;</w:instrText>
      </w:r>
      <w:r w:rsidRPr="000E18C5">
        <w:rPr>
          <w:rFonts w:asciiTheme="majorBidi" w:hAnsiTheme="majorBidi" w:cstheme="majorBidi"/>
        </w:rPr>
        <w:fldChar w:fldCharType="separate"/>
      </w:r>
      <w:r w:rsidRPr="000E18C5">
        <w:rPr>
          <w:rFonts w:asciiTheme="majorBidi" w:hAnsiTheme="majorBidi" w:cstheme="majorBidi"/>
          <w:noProof/>
          <w:lang w:eastAsia="ko-KR"/>
        </w:rPr>
        <w:t>[2]</w:t>
      </w:r>
      <w:r w:rsidRPr="000E18C5">
        <w:rPr>
          <w:rFonts w:asciiTheme="majorBidi" w:hAnsiTheme="majorBidi" w:cstheme="majorBidi"/>
        </w:rPr>
        <w:fldChar w:fldCharType="end"/>
      </w:r>
    </w:p>
    <w:p w14:paraId="5FA16269" w14:textId="59055B3D" w:rsidR="004E580B" w:rsidRPr="00B96AEF" w:rsidRDefault="008D62DC" w:rsidP="00831BCC">
      <w:pPr>
        <w:spacing w:before="100" w:beforeAutospacing="1" w:after="100" w:afterAutospacing="1" w:line="360" w:lineRule="auto"/>
        <w:rPr>
          <w:rFonts w:asciiTheme="majorBidi" w:hAnsiTheme="majorBidi" w:cstheme="majorBidi"/>
          <w:lang w:eastAsia="ko-KR"/>
        </w:rPr>
      </w:pPr>
      <w:r w:rsidRPr="000E18C5">
        <w:rPr>
          <w:rFonts w:asciiTheme="majorBidi" w:hAnsiTheme="majorBidi" w:cstheme="majorBidi"/>
          <w:lang w:eastAsia="ko-KR"/>
        </w:rPr>
        <w:t>result</w:t>
      </w:r>
      <w:r w:rsidR="00831BCC">
        <w:rPr>
          <w:rFonts w:asciiTheme="majorBidi" w:hAnsiTheme="majorBidi" w:cstheme="majorBidi"/>
          <w:lang w:eastAsia="ko-KR"/>
        </w:rPr>
        <w:t>s</w:t>
      </w:r>
      <w:r w:rsidRPr="000E18C5">
        <w:rPr>
          <w:rFonts w:asciiTheme="majorBidi" w:hAnsiTheme="majorBidi" w:cstheme="majorBidi"/>
          <w:lang w:eastAsia="ko-KR"/>
        </w:rPr>
        <w:t xml:space="preserve"> in </w:t>
      </w:r>
      <w:r w:rsidR="00500E5A" w:rsidRPr="000E18C5">
        <w:rPr>
          <w:rFonts w:asciiTheme="majorBidi" w:hAnsiTheme="majorBidi" w:cstheme="majorBidi"/>
          <w:lang w:eastAsia="ko-KR"/>
        </w:rPr>
        <w:t>a no</w:t>
      </w:r>
      <w:r w:rsidR="00B7487C">
        <w:rPr>
          <w:rFonts w:asciiTheme="majorBidi" w:hAnsiTheme="majorBidi" w:cstheme="majorBidi"/>
          <w:lang w:eastAsia="ko-KR"/>
        </w:rPr>
        <w:t>n</w:t>
      </w:r>
      <w:r w:rsidR="00500E5A" w:rsidRPr="000E18C5">
        <w:rPr>
          <w:rFonts w:asciiTheme="majorBidi" w:hAnsiTheme="majorBidi" w:cstheme="majorBidi"/>
          <w:lang w:eastAsia="ko-KR"/>
        </w:rPr>
        <w:t xml:space="preserve">-uniform stress field in both </w:t>
      </w:r>
      <w:r w:rsidR="00B7487C">
        <w:rPr>
          <w:rFonts w:asciiTheme="majorBidi" w:hAnsiTheme="majorBidi" w:cstheme="majorBidi"/>
          <w:lang w:eastAsia="ko-KR"/>
        </w:rPr>
        <w:t xml:space="preserve">the </w:t>
      </w:r>
      <w:r w:rsidR="00500E5A" w:rsidRPr="000E18C5">
        <w:rPr>
          <w:rFonts w:asciiTheme="majorBidi" w:hAnsiTheme="majorBidi" w:cstheme="majorBidi"/>
          <w:lang w:eastAsia="ko-KR"/>
        </w:rPr>
        <w:t xml:space="preserve">UMo </w:t>
      </w:r>
      <w:r w:rsidR="00835C54">
        <w:rPr>
          <w:rFonts w:asciiTheme="majorBidi" w:hAnsiTheme="majorBidi" w:cstheme="majorBidi"/>
          <w:lang w:eastAsia="ko-KR"/>
        </w:rPr>
        <w:t xml:space="preserve">fuel </w:t>
      </w:r>
      <w:r w:rsidR="00C83475">
        <w:rPr>
          <w:rFonts w:asciiTheme="majorBidi" w:hAnsiTheme="majorBidi" w:cstheme="majorBidi"/>
          <w:lang w:eastAsia="ko-KR"/>
        </w:rPr>
        <w:t>meat</w:t>
      </w:r>
      <w:r w:rsidR="00500E5A" w:rsidRPr="000E18C5">
        <w:rPr>
          <w:rFonts w:asciiTheme="majorBidi" w:hAnsiTheme="majorBidi" w:cstheme="majorBidi"/>
          <w:lang w:eastAsia="ko-KR"/>
        </w:rPr>
        <w:t xml:space="preserve"> and Al cladding, which drives </w:t>
      </w:r>
      <w:r w:rsidR="001332DB">
        <w:rPr>
          <w:rFonts w:asciiTheme="majorBidi" w:hAnsiTheme="majorBidi" w:cstheme="majorBidi"/>
          <w:lang w:eastAsia="ko-KR"/>
        </w:rPr>
        <w:t>elastic-</w:t>
      </w:r>
      <w:r w:rsidR="00500E5A" w:rsidRPr="000E18C5">
        <w:rPr>
          <w:rFonts w:asciiTheme="majorBidi" w:hAnsiTheme="majorBidi" w:cstheme="majorBidi"/>
          <w:lang w:eastAsia="ko-KR"/>
        </w:rPr>
        <w:t>plastic and</w:t>
      </w:r>
      <w:r w:rsidR="00E14609">
        <w:rPr>
          <w:rFonts w:asciiTheme="majorBidi" w:hAnsiTheme="majorBidi" w:cstheme="majorBidi"/>
          <w:lang w:eastAsia="ko-KR"/>
        </w:rPr>
        <w:t>/or</w:t>
      </w:r>
      <w:r w:rsidR="00500E5A" w:rsidRPr="000E18C5">
        <w:rPr>
          <w:rFonts w:asciiTheme="majorBidi" w:hAnsiTheme="majorBidi" w:cstheme="majorBidi"/>
          <w:lang w:eastAsia="ko-KR"/>
        </w:rPr>
        <w:t xml:space="preserve"> creep deformation, defect diffusion</w:t>
      </w:r>
      <w:r w:rsidR="00B7487C">
        <w:rPr>
          <w:rFonts w:asciiTheme="majorBidi" w:hAnsiTheme="majorBidi" w:cstheme="majorBidi"/>
          <w:lang w:eastAsia="ko-KR"/>
        </w:rPr>
        <w:t>,</w:t>
      </w:r>
      <w:r w:rsidR="00500E5A" w:rsidRPr="000E18C5">
        <w:rPr>
          <w:rFonts w:asciiTheme="majorBidi" w:hAnsiTheme="majorBidi" w:cstheme="majorBidi"/>
          <w:lang w:eastAsia="ko-KR"/>
        </w:rPr>
        <w:t xml:space="preserve"> and microstructure evolution </w:t>
      </w:r>
      <w:r w:rsidR="00741B9F"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 </w:instrText>
      </w:r>
      <w:r w:rsidR="00AD53F6"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EN.CITE.DATA </w:instrText>
      </w:r>
      <w:r w:rsidR="00AD53F6" w:rsidRPr="000E18C5">
        <w:rPr>
          <w:rFonts w:asciiTheme="majorBidi" w:hAnsiTheme="majorBidi" w:cstheme="majorBidi"/>
        </w:rPr>
      </w:r>
      <w:r w:rsidR="00AD53F6" w:rsidRPr="000E18C5">
        <w:rPr>
          <w:rFonts w:asciiTheme="majorBidi" w:hAnsiTheme="majorBidi" w:cstheme="majorBidi"/>
        </w:rPr>
        <w:fldChar w:fldCharType="end"/>
      </w:r>
      <w:r w:rsidR="00741B9F" w:rsidRPr="000E18C5">
        <w:rPr>
          <w:rFonts w:asciiTheme="majorBidi" w:hAnsiTheme="majorBidi" w:cstheme="majorBidi"/>
        </w:rPr>
      </w:r>
      <w:r w:rsidR="00741B9F" w:rsidRPr="000E18C5">
        <w:rPr>
          <w:rFonts w:asciiTheme="majorBidi" w:hAnsiTheme="majorBidi" w:cstheme="majorBidi"/>
        </w:rPr>
        <w:fldChar w:fldCharType="separate"/>
      </w:r>
      <w:r w:rsidR="00AD53F6" w:rsidRPr="000E18C5">
        <w:rPr>
          <w:rFonts w:asciiTheme="majorBidi" w:hAnsiTheme="majorBidi" w:cstheme="majorBidi"/>
          <w:noProof/>
          <w:lang w:eastAsia="ko-KR"/>
        </w:rPr>
        <w:t>[1-5]</w:t>
      </w:r>
      <w:r w:rsidR="00741B9F" w:rsidRPr="000E18C5">
        <w:rPr>
          <w:rFonts w:asciiTheme="majorBidi" w:hAnsiTheme="majorBidi" w:cstheme="majorBidi"/>
        </w:rPr>
        <w:fldChar w:fldCharType="end"/>
      </w:r>
      <w:r w:rsidR="00500E5A" w:rsidRPr="000E18C5">
        <w:rPr>
          <w:rFonts w:asciiTheme="majorBidi" w:hAnsiTheme="majorBidi" w:cstheme="majorBidi"/>
          <w:lang w:eastAsia="ko-KR"/>
        </w:rPr>
        <w:t>.</w:t>
      </w:r>
      <w:r w:rsidR="00B4306B" w:rsidRPr="000E18C5">
        <w:rPr>
          <w:rFonts w:asciiTheme="majorBidi" w:hAnsiTheme="majorBidi" w:cstheme="majorBidi"/>
          <w:lang w:eastAsia="ko-KR"/>
        </w:rPr>
        <w:t xml:space="preserve"> </w:t>
      </w:r>
      <w:r w:rsidR="00831BCC" w:rsidRPr="00831BCC">
        <w:rPr>
          <w:rFonts w:asciiTheme="majorBidi" w:hAnsiTheme="majorBidi" w:cstheme="majorBidi"/>
          <w:lang w:eastAsia="ko-KR"/>
        </w:rPr>
        <w:t xml:space="preserve">The </w:t>
      </w:r>
      <w:r w:rsidR="00831BCC">
        <w:rPr>
          <w:rFonts w:asciiTheme="majorBidi" w:hAnsiTheme="majorBidi" w:cstheme="majorBidi"/>
          <w:lang w:eastAsia="ko-KR"/>
        </w:rPr>
        <w:t>fission product induced swelling generates</w:t>
      </w:r>
      <w:r w:rsidR="00831BCC" w:rsidRPr="00831BCC">
        <w:rPr>
          <w:rFonts w:asciiTheme="majorBidi" w:hAnsiTheme="majorBidi" w:cstheme="majorBidi"/>
          <w:lang w:eastAsia="ko-KR"/>
        </w:rPr>
        <w:t xml:space="preserve"> high stress</w:t>
      </w:r>
      <w:r w:rsidR="00831BCC">
        <w:rPr>
          <w:rFonts w:asciiTheme="majorBidi" w:hAnsiTheme="majorBidi" w:cstheme="majorBidi"/>
          <w:lang w:eastAsia="ko-KR"/>
        </w:rPr>
        <w:t xml:space="preserve">es within both the fuel and the cladding, </w:t>
      </w:r>
      <w:r w:rsidR="00831BCC" w:rsidRPr="00831BCC">
        <w:rPr>
          <w:rFonts w:asciiTheme="majorBidi" w:hAnsiTheme="majorBidi" w:cstheme="majorBidi"/>
          <w:lang w:eastAsia="ko-KR"/>
        </w:rPr>
        <w:t>lead</w:t>
      </w:r>
      <w:r w:rsidR="00831BCC">
        <w:rPr>
          <w:rFonts w:asciiTheme="majorBidi" w:hAnsiTheme="majorBidi" w:cstheme="majorBidi"/>
          <w:lang w:eastAsia="ko-KR"/>
        </w:rPr>
        <w:t>ing</w:t>
      </w:r>
      <w:r w:rsidR="00831BCC" w:rsidRPr="00831BCC">
        <w:rPr>
          <w:rFonts w:asciiTheme="majorBidi" w:hAnsiTheme="majorBidi" w:cstheme="majorBidi"/>
          <w:lang w:eastAsia="ko-KR"/>
        </w:rPr>
        <w:t xml:space="preserve"> to plasticity and creep. The interaction of gas bubble swelling with </w:t>
      </w:r>
      <w:r w:rsidR="00831BCC">
        <w:rPr>
          <w:rFonts w:asciiTheme="majorBidi" w:hAnsiTheme="majorBidi" w:cstheme="majorBidi"/>
          <w:lang w:eastAsia="ko-KR"/>
        </w:rPr>
        <w:t xml:space="preserve">this induced </w:t>
      </w:r>
      <w:r w:rsidR="00831BCC" w:rsidRPr="00831BCC">
        <w:rPr>
          <w:rFonts w:asciiTheme="majorBidi" w:hAnsiTheme="majorBidi" w:cstheme="majorBidi"/>
          <w:lang w:eastAsia="ko-KR"/>
        </w:rPr>
        <w:t>mechanical deformation will subsequently affect the nature of gas bubble evolution</w:t>
      </w:r>
      <w:r w:rsidR="00831BCC">
        <w:rPr>
          <w:rFonts w:asciiTheme="majorBidi" w:hAnsiTheme="majorBidi" w:cstheme="majorBidi"/>
          <w:lang w:eastAsia="ko-KR"/>
        </w:rPr>
        <w:t xml:space="preserve">, due to accommodation of stress. </w:t>
      </w:r>
      <w:r w:rsidR="00B4306B" w:rsidRPr="000E18C5">
        <w:rPr>
          <w:rFonts w:asciiTheme="majorBidi" w:hAnsiTheme="majorBidi" w:cstheme="majorBidi"/>
          <w:lang w:eastAsia="ko-KR"/>
        </w:rPr>
        <w:t xml:space="preserve">On the other hand, since the gas bubbles have different </w:t>
      </w:r>
      <w:r w:rsidR="00831BCC">
        <w:rPr>
          <w:rFonts w:asciiTheme="majorBidi" w:hAnsiTheme="majorBidi" w:cstheme="majorBidi"/>
          <w:lang w:eastAsia="ko-KR"/>
        </w:rPr>
        <w:t>thermo-</w:t>
      </w:r>
      <w:r w:rsidR="00B4306B" w:rsidRPr="000E18C5">
        <w:rPr>
          <w:rFonts w:asciiTheme="majorBidi" w:hAnsiTheme="majorBidi" w:cstheme="majorBidi"/>
          <w:lang w:eastAsia="ko-KR"/>
        </w:rPr>
        <w:t>mechanical properties from UMo matrix</w:t>
      </w:r>
      <w:r w:rsidR="00831BCC">
        <w:rPr>
          <w:rFonts w:asciiTheme="majorBidi" w:hAnsiTheme="majorBidi" w:cstheme="majorBidi"/>
          <w:lang w:eastAsia="ko-KR"/>
        </w:rPr>
        <w:t>,</w:t>
      </w:r>
      <w:r w:rsidR="00B4306B" w:rsidRPr="000E18C5">
        <w:rPr>
          <w:rFonts w:asciiTheme="majorBidi" w:hAnsiTheme="majorBidi" w:cstheme="majorBidi"/>
          <w:lang w:eastAsia="ko-KR"/>
        </w:rPr>
        <w:t xml:space="preserve"> the evolution of </w:t>
      </w:r>
      <w:r w:rsidR="00B4306B" w:rsidRPr="000E18C5">
        <w:rPr>
          <w:rFonts w:asciiTheme="majorBidi" w:hAnsiTheme="majorBidi" w:cstheme="majorBidi"/>
          <w:lang w:eastAsia="ko-KR"/>
        </w:rPr>
        <w:lastRenderedPageBreak/>
        <w:t>gas bubble</w:t>
      </w:r>
      <w:r w:rsidR="00831BCC">
        <w:rPr>
          <w:rFonts w:asciiTheme="majorBidi" w:hAnsiTheme="majorBidi" w:cstheme="majorBidi"/>
          <w:lang w:eastAsia="ko-KR"/>
        </w:rPr>
        <w:t>s</w:t>
      </w:r>
      <w:r w:rsidR="00B4306B" w:rsidRPr="000E18C5">
        <w:rPr>
          <w:rFonts w:asciiTheme="majorBidi" w:hAnsiTheme="majorBidi" w:cstheme="majorBidi"/>
          <w:lang w:eastAsia="ko-KR"/>
        </w:rPr>
        <w:t xml:space="preserve"> impact</w:t>
      </w:r>
      <w:r w:rsidR="00831BCC">
        <w:rPr>
          <w:rFonts w:asciiTheme="majorBidi" w:hAnsiTheme="majorBidi" w:cstheme="majorBidi"/>
          <w:lang w:eastAsia="ko-KR"/>
        </w:rPr>
        <w:t>s</w:t>
      </w:r>
      <w:r w:rsidR="00B4306B" w:rsidRPr="000E18C5">
        <w:rPr>
          <w:rFonts w:asciiTheme="majorBidi" w:hAnsiTheme="majorBidi" w:cstheme="majorBidi"/>
          <w:lang w:eastAsia="ko-KR"/>
        </w:rPr>
        <w:t xml:space="preserve"> the </w:t>
      </w:r>
      <w:r w:rsidR="00831BCC">
        <w:rPr>
          <w:rFonts w:asciiTheme="majorBidi" w:hAnsiTheme="majorBidi" w:cstheme="majorBidi"/>
          <w:lang w:eastAsia="ko-KR"/>
        </w:rPr>
        <w:t>thermo-</w:t>
      </w:r>
      <w:r w:rsidR="00B4306B" w:rsidRPr="000E18C5">
        <w:rPr>
          <w:rFonts w:asciiTheme="majorBidi" w:hAnsiTheme="majorBidi" w:cstheme="majorBidi"/>
          <w:lang w:eastAsia="ko-KR"/>
        </w:rPr>
        <w:t>mechanical properties</w:t>
      </w:r>
      <w:r w:rsidR="00831BCC">
        <w:rPr>
          <w:rFonts w:asciiTheme="majorBidi" w:hAnsiTheme="majorBidi" w:cstheme="majorBidi"/>
          <w:lang w:eastAsia="ko-KR"/>
        </w:rPr>
        <w:t xml:space="preserve"> of the entire fuel system</w:t>
      </w:r>
      <w:r w:rsidR="004E580B" w:rsidRPr="000E18C5">
        <w:rPr>
          <w:rFonts w:asciiTheme="majorBidi" w:hAnsiTheme="majorBidi" w:cstheme="majorBidi"/>
          <w:lang w:eastAsia="ko-KR"/>
        </w:rPr>
        <w:t xml:space="preserve">. </w:t>
      </w:r>
      <w:r w:rsidRPr="000E18C5">
        <w:rPr>
          <w:rFonts w:asciiTheme="majorBidi" w:hAnsiTheme="majorBidi" w:cstheme="majorBidi"/>
          <w:lang w:eastAsia="ko-KR"/>
        </w:rPr>
        <w:t xml:space="preserve"> Therefore, </w:t>
      </w:r>
      <w:r w:rsidR="00F91F27" w:rsidRPr="000E18C5">
        <w:rPr>
          <w:rFonts w:asciiTheme="majorBidi" w:hAnsiTheme="majorBidi" w:cstheme="majorBidi"/>
          <w:lang w:eastAsia="ko-KR"/>
        </w:rPr>
        <w:t>to predict the fuel performance</w:t>
      </w:r>
      <w:r w:rsidR="006F462B" w:rsidRPr="000E18C5">
        <w:rPr>
          <w:rFonts w:asciiTheme="majorBidi" w:hAnsiTheme="majorBidi" w:cstheme="majorBidi"/>
          <w:lang w:eastAsia="ko-KR"/>
        </w:rPr>
        <w:t xml:space="preserve"> including mechanical integrity, geometric stability</w:t>
      </w:r>
      <w:r w:rsidR="00831BCC">
        <w:rPr>
          <w:rFonts w:asciiTheme="majorBidi" w:hAnsiTheme="majorBidi" w:cstheme="majorBidi"/>
          <w:lang w:eastAsia="ko-KR"/>
        </w:rPr>
        <w:t>,</w:t>
      </w:r>
      <w:r w:rsidR="006F462B" w:rsidRPr="000E18C5">
        <w:rPr>
          <w:rFonts w:asciiTheme="majorBidi" w:hAnsiTheme="majorBidi" w:cstheme="majorBidi"/>
          <w:lang w:eastAsia="ko-KR"/>
        </w:rPr>
        <w:t xml:space="preserve"> and stable irradiation behavior</w:t>
      </w:r>
      <w:r w:rsidR="009C5272" w:rsidRPr="000E18C5">
        <w:rPr>
          <w:rFonts w:asciiTheme="majorBidi" w:hAnsiTheme="majorBidi" w:cstheme="majorBidi"/>
          <w:lang w:eastAsia="ko-KR"/>
        </w:rPr>
        <w:t xml:space="preserve">, </w:t>
      </w:r>
      <w:r w:rsidR="00015238" w:rsidRPr="000E18C5">
        <w:rPr>
          <w:rFonts w:asciiTheme="majorBidi" w:hAnsiTheme="majorBidi" w:cstheme="majorBidi"/>
          <w:lang w:eastAsia="ko-KR"/>
        </w:rPr>
        <w:t xml:space="preserve">it </w:t>
      </w:r>
      <w:r w:rsidR="00D24781" w:rsidRPr="000E18C5">
        <w:rPr>
          <w:rFonts w:asciiTheme="majorBidi" w:hAnsiTheme="majorBidi" w:cstheme="majorBidi"/>
          <w:lang w:eastAsia="ko-KR"/>
        </w:rPr>
        <w:t xml:space="preserve">is crucial to </w:t>
      </w:r>
      <w:r w:rsidR="00A00562" w:rsidRPr="000E18C5">
        <w:rPr>
          <w:rFonts w:asciiTheme="majorBidi" w:hAnsiTheme="majorBidi" w:cstheme="majorBidi"/>
          <w:lang w:eastAsia="ko-KR"/>
        </w:rPr>
        <w:t xml:space="preserve">validate the correlation </w:t>
      </w:r>
      <w:r w:rsidR="00A92B5C" w:rsidRPr="000E18C5">
        <w:rPr>
          <w:rFonts w:asciiTheme="majorBidi" w:hAnsiTheme="majorBidi" w:cstheme="majorBidi"/>
          <w:lang w:eastAsia="ko-KR"/>
        </w:rPr>
        <w:t>among</w:t>
      </w:r>
      <w:r w:rsidR="005B7E9B" w:rsidRPr="000E18C5">
        <w:rPr>
          <w:rFonts w:asciiTheme="majorBidi" w:hAnsiTheme="majorBidi" w:cstheme="majorBidi"/>
          <w:lang w:eastAsia="ko-KR"/>
        </w:rPr>
        <w:t xml:space="preserve"> deformation, gas bubble evolution</w:t>
      </w:r>
      <w:r w:rsidR="004E580B" w:rsidRPr="000E18C5">
        <w:rPr>
          <w:rFonts w:asciiTheme="majorBidi" w:hAnsiTheme="majorBidi" w:cstheme="majorBidi"/>
          <w:lang w:eastAsia="ko-KR"/>
        </w:rPr>
        <w:t>,</w:t>
      </w:r>
      <w:r w:rsidR="00A92B5C" w:rsidRPr="000E18C5">
        <w:rPr>
          <w:rFonts w:asciiTheme="majorBidi" w:hAnsiTheme="majorBidi" w:cstheme="majorBidi"/>
          <w:lang w:eastAsia="ko-KR"/>
        </w:rPr>
        <w:t xml:space="preserve"> and material propert</w:t>
      </w:r>
      <w:r w:rsidR="00831BCC">
        <w:rPr>
          <w:rFonts w:asciiTheme="majorBidi" w:hAnsiTheme="majorBidi" w:cstheme="majorBidi"/>
          <w:lang w:eastAsia="ko-KR"/>
        </w:rPr>
        <w:t>ies</w:t>
      </w:r>
      <w:r w:rsidR="004E580B" w:rsidRPr="000E18C5">
        <w:rPr>
          <w:rFonts w:asciiTheme="majorBidi" w:hAnsiTheme="majorBidi" w:cstheme="majorBidi"/>
          <w:lang w:eastAsia="ko-KR"/>
        </w:rPr>
        <w:t>,</w:t>
      </w:r>
      <w:r w:rsidR="005C7D15" w:rsidRPr="000E18C5">
        <w:rPr>
          <w:rFonts w:asciiTheme="majorBidi" w:hAnsiTheme="majorBidi" w:cstheme="majorBidi"/>
          <w:lang w:eastAsia="ko-KR"/>
        </w:rPr>
        <w:t xml:space="preserve"> and develop </w:t>
      </w:r>
      <w:r w:rsidR="004E580B" w:rsidRPr="000E18C5">
        <w:rPr>
          <w:rFonts w:asciiTheme="majorBidi" w:hAnsiTheme="majorBidi" w:cstheme="majorBidi"/>
          <w:lang w:eastAsia="ko-KR"/>
        </w:rPr>
        <w:t>physic</w:t>
      </w:r>
      <w:r w:rsidR="00831BCC">
        <w:rPr>
          <w:rFonts w:asciiTheme="majorBidi" w:hAnsiTheme="majorBidi" w:cstheme="majorBidi"/>
          <w:lang w:eastAsia="ko-KR"/>
        </w:rPr>
        <w:t>s-</w:t>
      </w:r>
      <w:r w:rsidR="004E580B" w:rsidRPr="000E18C5">
        <w:rPr>
          <w:rFonts w:asciiTheme="majorBidi" w:hAnsiTheme="majorBidi" w:cstheme="majorBidi"/>
          <w:lang w:eastAsia="ko-KR"/>
        </w:rPr>
        <w:t xml:space="preserve">based </w:t>
      </w:r>
      <w:r w:rsidRPr="000E18C5">
        <w:rPr>
          <w:rFonts w:asciiTheme="majorBidi" w:hAnsiTheme="majorBidi" w:cstheme="majorBidi"/>
          <w:color w:val="000000"/>
          <w:lang w:eastAsia="ko-KR"/>
        </w:rPr>
        <w:t>constitutive equation</w:t>
      </w:r>
      <w:r w:rsidR="005C7D15" w:rsidRPr="000E18C5">
        <w:rPr>
          <w:rFonts w:asciiTheme="majorBidi" w:hAnsiTheme="majorBidi" w:cstheme="majorBidi"/>
          <w:color w:val="000000"/>
          <w:lang w:eastAsia="ko-KR"/>
        </w:rPr>
        <w:t>s of</w:t>
      </w:r>
      <w:r w:rsidRPr="000E18C5">
        <w:rPr>
          <w:rFonts w:asciiTheme="majorBidi" w:hAnsiTheme="majorBidi" w:cstheme="majorBidi"/>
          <w:color w:val="000000"/>
          <w:lang w:eastAsia="ko-KR"/>
        </w:rPr>
        <w:t xml:space="preserve"> </w:t>
      </w:r>
      <w:r w:rsidR="005241C4" w:rsidRPr="000E18C5">
        <w:rPr>
          <w:rFonts w:asciiTheme="majorBidi" w:hAnsiTheme="majorBidi" w:cstheme="majorBidi"/>
          <w:color w:val="000000"/>
          <w:lang w:eastAsia="ko-KR"/>
        </w:rPr>
        <w:t>swelling</w:t>
      </w:r>
      <w:r w:rsidR="00B42736" w:rsidRPr="000E18C5">
        <w:rPr>
          <w:rFonts w:asciiTheme="majorBidi" w:hAnsiTheme="majorBidi" w:cstheme="majorBidi"/>
          <w:color w:val="000000"/>
          <w:lang w:eastAsia="ko-KR"/>
        </w:rPr>
        <w:t>, elastic-plastic deformation</w:t>
      </w:r>
      <w:r w:rsidR="00831BCC">
        <w:rPr>
          <w:rFonts w:asciiTheme="majorBidi" w:hAnsiTheme="majorBidi" w:cstheme="majorBidi"/>
          <w:color w:val="000000"/>
          <w:lang w:eastAsia="ko-KR"/>
        </w:rPr>
        <w:t>,</w:t>
      </w:r>
      <w:r w:rsidR="00B42736" w:rsidRPr="000E18C5">
        <w:rPr>
          <w:rFonts w:asciiTheme="majorBidi" w:hAnsiTheme="majorBidi" w:cstheme="majorBidi"/>
          <w:color w:val="000000"/>
          <w:lang w:eastAsia="ko-KR"/>
        </w:rPr>
        <w:t xml:space="preserve"> and creep</w:t>
      </w:r>
      <w:r w:rsidR="00182315" w:rsidRPr="000E18C5">
        <w:rPr>
          <w:rFonts w:asciiTheme="majorBidi" w:hAnsiTheme="majorBidi" w:cstheme="majorBidi"/>
          <w:color w:val="000000"/>
          <w:lang w:eastAsia="ko-KR"/>
        </w:rPr>
        <w:t xml:space="preserve">. </w:t>
      </w:r>
    </w:p>
    <w:p w14:paraId="070ECAD1" w14:textId="0DEFF236" w:rsidR="0090038E" w:rsidRPr="000E18C5" w:rsidRDefault="008D62DC" w:rsidP="000E18C5">
      <w:pPr>
        <w:spacing w:before="100" w:beforeAutospacing="1" w:after="100" w:afterAutospacing="1" w:line="360" w:lineRule="auto"/>
        <w:rPr>
          <w:rFonts w:asciiTheme="majorBidi" w:hAnsiTheme="majorBidi" w:cstheme="majorBidi"/>
          <w:color w:val="000000"/>
        </w:rPr>
      </w:pPr>
      <w:r w:rsidRPr="000E18C5">
        <w:rPr>
          <w:rFonts w:asciiTheme="majorBidi" w:hAnsiTheme="majorBidi" w:cstheme="majorBidi"/>
          <w:color w:val="000000"/>
          <w:lang w:eastAsia="ko-KR"/>
        </w:rPr>
        <w:t xml:space="preserve">The </w:t>
      </w:r>
      <w:r w:rsidR="004E580B" w:rsidRPr="000E18C5">
        <w:rPr>
          <w:rFonts w:asciiTheme="majorBidi" w:hAnsiTheme="majorBidi" w:cstheme="majorBidi"/>
          <w:color w:val="000000"/>
          <w:lang w:eastAsia="ko-KR"/>
        </w:rPr>
        <w:t>existing</w:t>
      </w:r>
      <w:r w:rsidRPr="000E18C5">
        <w:rPr>
          <w:rFonts w:asciiTheme="majorBidi" w:hAnsiTheme="majorBidi" w:cstheme="majorBidi"/>
          <w:color w:val="000000"/>
          <w:lang w:eastAsia="ko-KR"/>
        </w:rPr>
        <w:t xml:space="preserve"> </w:t>
      </w:r>
      <w:r w:rsidR="00EA1D03" w:rsidRPr="000E18C5">
        <w:rPr>
          <w:rFonts w:asciiTheme="majorBidi" w:hAnsiTheme="majorBidi" w:cstheme="majorBidi"/>
          <w:color w:val="000000"/>
          <w:lang w:eastAsia="ko-KR"/>
        </w:rPr>
        <w:t>constitutive models</w:t>
      </w:r>
      <w:r w:rsidR="004E580B" w:rsidRPr="000E18C5">
        <w:rPr>
          <w:rFonts w:asciiTheme="majorBidi" w:hAnsiTheme="majorBidi" w:cstheme="majorBidi"/>
          <w:color w:val="000000"/>
          <w:lang w:eastAsia="ko-KR"/>
        </w:rPr>
        <w:t xml:space="preserve"> </w:t>
      </w:r>
      <w:r w:rsidR="00831BCC">
        <w:rPr>
          <w:rFonts w:asciiTheme="majorBidi" w:hAnsiTheme="majorBidi" w:cstheme="majorBidi"/>
          <w:color w:val="000000"/>
          <w:lang w:eastAsia="ko-KR"/>
        </w:rPr>
        <w:t>for</w:t>
      </w:r>
      <w:r w:rsidR="004E580B" w:rsidRPr="000E18C5">
        <w:rPr>
          <w:rFonts w:asciiTheme="majorBidi" w:hAnsiTheme="majorBidi" w:cstheme="majorBidi"/>
          <w:color w:val="000000"/>
          <w:lang w:eastAsia="ko-KR"/>
        </w:rPr>
        <w:t xml:space="preserve"> swelling, elastic-plastic deformation </w:t>
      </w:r>
      <w:r w:rsidR="00831BCC">
        <w:rPr>
          <w:rFonts w:asciiTheme="majorBidi" w:hAnsiTheme="majorBidi" w:cstheme="majorBidi"/>
          <w:color w:val="000000"/>
          <w:lang w:eastAsia="ko-KR"/>
        </w:rPr>
        <w:t>,</w:t>
      </w:r>
      <w:r w:rsidR="004E580B" w:rsidRPr="000E18C5">
        <w:rPr>
          <w:rFonts w:asciiTheme="majorBidi" w:hAnsiTheme="majorBidi" w:cstheme="majorBidi"/>
          <w:color w:val="000000"/>
          <w:lang w:eastAsia="ko-KR"/>
        </w:rPr>
        <w:t xml:space="preserve">and creep </w:t>
      </w:r>
      <w:r w:rsidR="00831BCC">
        <w:rPr>
          <w:rFonts w:asciiTheme="majorBidi" w:hAnsiTheme="majorBidi" w:cstheme="majorBidi"/>
          <w:color w:val="000000"/>
          <w:lang w:eastAsia="ko-KR"/>
        </w:rPr>
        <w:t>utilized</w:t>
      </w:r>
      <w:r w:rsidR="004E580B" w:rsidRPr="000E18C5">
        <w:rPr>
          <w:rFonts w:asciiTheme="majorBidi" w:hAnsiTheme="majorBidi" w:cstheme="majorBidi"/>
          <w:color w:val="000000"/>
          <w:lang w:eastAsia="ko-KR"/>
        </w:rPr>
        <w:t xml:space="preserve"> in monolithic UMo fuel performance modeling</w:t>
      </w:r>
      <w:r w:rsidR="004D1F26"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 </w:instrText>
      </w:r>
      <w:r w:rsidR="00BA3465"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4D1F26" w:rsidRPr="000E18C5">
        <w:rPr>
          <w:rFonts w:asciiTheme="majorBidi" w:hAnsiTheme="majorBidi" w:cstheme="majorBidi"/>
          <w:color w:val="000000"/>
        </w:rPr>
      </w:r>
      <w:r w:rsidR="004D1F26"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lang w:eastAsia="ko-KR"/>
        </w:rPr>
        <w:t>[4-7]</w:t>
      </w:r>
      <w:r w:rsidR="004D1F26" w:rsidRPr="000E18C5">
        <w:rPr>
          <w:rFonts w:asciiTheme="majorBidi" w:hAnsiTheme="majorBidi" w:cstheme="majorBidi"/>
          <w:color w:val="000000"/>
        </w:rPr>
        <w:fldChar w:fldCharType="end"/>
      </w:r>
      <w:r w:rsidR="00831BCC">
        <w:rPr>
          <w:rFonts w:asciiTheme="majorBidi" w:hAnsiTheme="majorBidi" w:cstheme="majorBidi"/>
          <w:color w:val="000000"/>
          <w:lang w:eastAsia="ko-KR"/>
        </w:rPr>
        <w:t xml:space="preserve"> </w:t>
      </w:r>
      <w:r w:rsidR="00EA1D03" w:rsidRPr="000E18C5">
        <w:rPr>
          <w:rFonts w:asciiTheme="majorBidi" w:hAnsiTheme="majorBidi" w:cstheme="majorBidi"/>
          <w:color w:val="000000"/>
          <w:lang w:eastAsia="ko-KR"/>
        </w:rPr>
        <w:t>are</w:t>
      </w:r>
      <w:r w:rsidR="00E94721" w:rsidRPr="000E18C5">
        <w:rPr>
          <w:rFonts w:asciiTheme="majorBidi" w:hAnsiTheme="majorBidi" w:cstheme="majorBidi"/>
          <w:color w:val="000000"/>
          <w:lang w:eastAsia="ko-KR"/>
        </w:rPr>
        <w:t xml:space="preserve"> empirical and</w:t>
      </w:r>
      <w:r w:rsidRPr="000E18C5">
        <w:rPr>
          <w:rFonts w:asciiTheme="majorBidi" w:hAnsiTheme="majorBidi" w:cstheme="majorBidi"/>
          <w:color w:val="000000"/>
          <w:lang w:eastAsia="ko-KR"/>
        </w:rPr>
        <w:t xml:space="preserve"> developed </w:t>
      </w:r>
      <w:r w:rsidR="00831BCC">
        <w:rPr>
          <w:rFonts w:asciiTheme="majorBidi" w:hAnsiTheme="majorBidi" w:cstheme="majorBidi"/>
          <w:color w:val="000000"/>
          <w:lang w:eastAsia="ko-KR"/>
        </w:rPr>
        <w:t xml:space="preserve">primarily </w:t>
      </w:r>
      <w:r w:rsidRPr="000E18C5">
        <w:rPr>
          <w:rFonts w:asciiTheme="majorBidi" w:hAnsiTheme="majorBidi" w:cstheme="majorBidi"/>
          <w:color w:val="000000"/>
          <w:lang w:eastAsia="ko-KR"/>
        </w:rPr>
        <w:t xml:space="preserve">by fitting </w:t>
      </w:r>
      <w:r w:rsidR="00665B88" w:rsidRPr="000E18C5">
        <w:rPr>
          <w:rFonts w:asciiTheme="majorBidi" w:hAnsiTheme="majorBidi" w:cstheme="majorBidi"/>
          <w:color w:val="000000"/>
          <w:lang w:eastAsia="ko-KR"/>
        </w:rPr>
        <w:t>experimental data</w:t>
      </w:r>
      <w:r w:rsidR="00937CC0" w:rsidRPr="000E18C5">
        <w:rPr>
          <w:rFonts w:asciiTheme="majorBidi" w:hAnsiTheme="majorBidi" w:cstheme="majorBidi"/>
          <w:color w:val="000000"/>
          <w:lang w:eastAsia="ko-KR"/>
        </w:rPr>
        <w:t xml:space="preserve"> </w:t>
      </w:r>
      <w:r w:rsidR="003A1D5C"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3A1D5C" w:rsidRPr="000E18C5">
        <w:rPr>
          <w:rFonts w:asciiTheme="majorBidi" w:hAnsiTheme="majorBidi" w:cstheme="majorBidi"/>
          <w:color w:val="000000"/>
        </w:rPr>
      </w:r>
      <w:r w:rsidR="003A1D5C"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[2, 8, 9]</w:t>
      </w:r>
      <w:r w:rsidR="003A1D5C" w:rsidRPr="000E18C5">
        <w:rPr>
          <w:rFonts w:asciiTheme="majorBidi" w:hAnsiTheme="majorBidi" w:cstheme="majorBidi"/>
          <w:color w:val="000000"/>
        </w:rPr>
        <w:fldChar w:fldCharType="end"/>
      </w:r>
      <w:r w:rsidR="004E580B" w:rsidRPr="000E18C5">
        <w:rPr>
          <w:rFonts w:asciiTheme="majorBidi" w:hAnsiTheme="majorBidi" w:cstheme="majorBidi"/>
          <w:color w:val="000000"/>
        </w:rPr>
        <w:t xml:space="preserve"> </w:t>
      </w:r>
      <w:r w:rsidR="00937CC0" w:rsidRPr="000E18C5">
        <w:rPr>
          <w:rFonts w:asciiTheme="majorBidi" w:hAnsiTheme="majorBidi" w:cstheme="majorBidi"/>
          <w:color w:val="000000"/>
        </w:rPr>
        <w:t xml:space="preserve">and </w:t>
      </w:r>
      <w:r w:rsidR="00831BCC">
        <w:rPr>
          <w:rFonts w:asciiTheme="majorBidi" w:hAnsiTheme="majorBidi" w:cstheme="majorBidi"/>
          <w:color w:val="000000"/>
        </w:rPr>
        <w:t xml:space="preserve">secondarily to </w:t>
      </w:r>
      <w:r w:rsidR="00982183">
        <w:rPr>
          <w:rFonts w:asciiTheme="majorBidi" w:hAnsiTheme="majorBidi" w:cstheme="majorBidi"/>
          <w:color w:val="000000"/>
        </w:rPr>
        <w:t xml:space="preserve">fit </w:t>
      </w:r>
      <w:r w:rsidRPr="000E18C5">
        <w:rPr>
          <w:rFonts w:asciiTheme="majorBidi" w:hAnsiTheme="majorBidi" w:cstheme="majorBidi"/>
          <w:color w:val="000000"/>
        </w:rPr>
        <w:t xml:space="preserve">the results of finite element analyses. </w:t>
      </w:r>
      <w:r w:rsidR="00834C6C" w:rsidRPr="000E18C5">
        <w:rPr>
          <w:rFonts w:asciiTheme="majorBidi" w:hAnsiTheme="majorBidi" w:cstheme="majorBidi"/>
          <w:color w:val="000000"/>
        </w:rPr>
        <w:t>T</w:t>
      </w:r>
      <w:r w:rsidRPr="000E18C5">
        <w:rPr>
          <w:rFonts w:asciiTheme="majorBidi" w:hAnsiTheme="majorBidi" w:cstheme="majorBidi"/>
          <w:color w:val="000000"/>
        </w:rPr>
        <w:t>he mechanisms of deformation</w:t>
      </w:r>
      <w:r w:rsidR="000A44DB" w:rsidRPr="000E18C5">
        <w:rPr>
          <w:rFonts w:asciiTheme="majorBidi" w:hAnsiTheme="majorBidi" w:cstheme="majorBidi"/>
          <w:color w:val="000000"/>
        </w:rPr>
        <w:t>s</w:t>
      </w:r>
      <w:r w:rsidR="00E77894" w:rsidRPr="000E18C5">
        <w:rPr>
          <w:rFonts w:asciiTheme="majorBidi" w:hAnsiTheme="majorBidi" w:cstheme="majorBidi"/>
          <w:color w:val="000000"/>
        </w:rPr>
        <w:t xml:space="preserve"> </w:t>
      </w:r>
      <w:r w:rsidR="004E580B" w:rsidRPr="000E18C5">
        <w:rPr>
          <w:rFonts w:asciiTheme="majorBidi" w:hAnsiTheme="majorBidi" w:cstheme="majorBidi"/>
          <w:color w:val="000000"/>
        </w:rPr>
        <w:t xml:space="preserve">such as plastic and creep deformation </w:t>
      </w:r>
      <w:r w:rsidR="00E77894" w:rsidRPr="000E18C5">
        <w:rPr>
          <w:rFonts w:asciiTheme="majorBidi" w:hAnsiTheme="majorBidi" w:cstheme="majorBidi"/>
          <w:color w:val="000000"/>
        </w:rPr>
        <w:t xml:space="preserve">and </w:t>
      </w:r>
      <w:r w:rsidR="00C23500" w:rsidRPr="000E18C5">
        <w:rPr>
          <w:rFonts w:asciiTheme="majorBidi" w:hAnsiTheme="majorBidi" w:cstheme="majorBidi"/>
          <w:color w:val="000000"/>
        </w:rPr>
        <w:t>the coupling</w:t>
      </w:r>
      <w:r w:rsidR="002E331E" w:rsidRPr="000E18C5">
        <w:rPr>
          <w:rFonts w:asciiTheme="majorBidi" w:hAnsiTheme="majorBidi" w:cstheme="majorBidi"/>
          <w:color w:val="000000"/>
        </w:rPr>
        <w:t xml:space="preserve"> </w:t>
      </w:r>
      <w:r w:rsidR="000A44DB" w:rsidRPr="000E18C5">
        <w:rPr>
          <w:rFonts w:asciiTheme="majorBidi" w:hAnsiTheme="majorBidi" w:cstheme="majorBidi"/>
          <w:color w:val="000000"/>
        </w:rPr>
        <w:t xml:space="preserve">of gas bubble </w:t>
      </w:r>
      <w:r w:rsidR="00D24A1D" w:rsidRPr="000E18C5">
        <w:rPr>
          <w:rFonts w:asciiTheme="majorBidi" w:hAnsiTheme="majorBidi" w:cstheme="majorBidi"/>
          <w:color w:val="000000"/>
        </w:rPr>
        <w:t>structure</w:t>
      </w:r>
      <w:r w:rsidR="004E580B" w:rsidRPr="000E18C5">
        <w:rPr>
          <w:rFonts w:asciiTheme="majorBidi" w:hAnsiTheme="majorBidi" w:cstheme="majorBidi"/>
          <w:color w:val="000000"/>
        </w:rPr>
        <w:t xml:space="preserve">, stress, </w:t>
      </w:r>
      <w:r w:rsidR="002E331E" w:rsidRPr="000E18C5">
        <w:rPr>
          <w:rFonts w:asciiTheme="majorBidi" w:hAnsiTheme="majorBidi" w:cstheme="majorBidi"/>
          <w:color w:val="000000"/>
        </w:rPr>
        <w:t>and propert</w:t>
      </w:r>
      <w:r w:rsidR="00352F15" w:rsidRPr="000E18C5">
        <w:rPr>
          <w:rFonts w:asciiTheme="majorBidi" w:hAnsiTheme="majorBidi" w:cstheme="majorBidi"/>
          <w:color w:val="000000"/>
        </w:rPr>
        <w:t>y evolution</w:t>
      </w:r>
      <w:r w:rsidRPr="000E18C5">
        <w:rPr>
          <w:rFonts w:asciiTheme="majorBidi" w:hAnsiTheme="majorBidi" w:cstheme="majorBidi"/>
          <w:color w:val="000000"/>
        </w:rPr>
        <w:t xml:space="preserve"> are not sufficiently </w:t>
      </w:r>
      <w:r w:rsidR="009441E8" w:rsidRPr="000E18C5">
        <w:rPr>
          <w:rFonts w:asciiTheme="majorBidi" w:hAnsiTheme="majorBidi" w:cstheme="majorBidi"/>
          <w:color w:val="000000"/>
        </w:rPr>
        <w:t>considered</w:t>
      </w:r>
      <w:r w:rsidRPr="000E18C5">
        <w:rPr>
          <w:rFonts w:asciiTheme="majorBidi" w:hAnsiTheme="majorBidi" w:cstheme="majorBidi"/>
          <w:color w:val="000000"/>
        </w:rPr>
        <w:t xml:space="preserve">, which limits the predictive capability of </w:t>
      </w:r>
      <w:r w:rsidR="00982183">
        <w:rPr>
          <w:rFonts w:asciiTheme="majorBidi" w:hAnsiTheme="majorBidi" w:cstheme="majorBidi"/>
          <w:color w:val="000000"/>
        </w:rPr>
        <w:t xml:space="preserve">the existing </w:t>
      </w:r>
      <w:r w:rsidRPr="000E18C5">
        <w:rPr>
          <w:rFonts w:asciiTheme="majorBidi" w:hAnsiTheme="majorBidi" w:cstheme="majorBidi"/>
          <w:color w:val="000000"/>
        </w:rPr>
        <w:t>model</w:t>
      </w:r>
      <w:r w:rsidR="009441E8" w:rsidRPr="000E18C5">
        <w:rPr>
          <w:rFonts w:asciiTheme="majorBidi" w:hAnsiTheme="majorBidi" w:cstheme="majorBidi"/>
          <w:color w:val="000000"/>
        </w:rPr>
        <w:t>s</w:t>
      </w:r>
      <w:r w:rsidRPr="000E18C5">
        <w:rPr>
          <w:rFonts w:asciiTheme="majorBidi" w:hAnsiTheme="majorBidi" w:cstheme="majorBidi"/>
          <w:color w:val="000000"/>
        </w:rPr>
        <w:t xml:space="preserve">. </w:t>
      </w:r>
    </w:p>
    <w:p w14:paraId="695816ED" w14:textId="20F1FEB6" w:rsidR="00436F24" w:rsidRPr="000E18C5" w:rsidRDefault="00013E49" w:rsidP="000E18C5">
      <w:pPr>
        <w:pStyle w:val="NormalWeb"/>
        <w:spacing w:line="360" w:lineRule="auto"/>
        <w:rPr>
          <w:rFonts w:asciiTheme="majorBidi" w:hAnsiTheme="majorBidi" w:cstheme="majorBidi"/>
          <w:lang w:eastAsia="ko-KR"/>
        </w:rPr>
      </w:pPr>
      <w:r w:rsidRPr="000E18C5">
        <w:rPr>
          <w:rFonts w:asciiTheme="majorBidi" w:hAnsiTheme="majorBidi" w:cstheme="majorBidi"/>
          <w:color w:val="000000"/>
        </w:rPr>
        <w:t xml:space="preserve">In the absence of irradiation damage, </w:t>
      </w:r>
      <w:r w:rsidR="00113523" w:rsidRPr="000E18C5">
        <w:rPr>
          <w:rFonts w:asciiTheme="majorBidi" w:hAnsiTheme="majorBidi" w:cstheme="majorBidi"/>
          <w:color w:val="000000"/>
        </w:rPr>
        <w:t xml:space="preserve">a number of </w:t>
      </w:r>
      <w:r w:rsidR="00FB2947" w:rsidRPr="000E18C5">
        <w:rPr>
          <w:rFonts w:asciiTheme="majorBidi" w:hAnsiTheme="majorBidi" w:cstheme="majorBidi"/>
          <w:color w:val="000000"/>
        </w:rPr>
        <w:t>microstructure</w:t>
      </w:r>
      <w:r w:rsidR="00AA4127">
        <w:rPr>
          <w:rFonts w:asciiTheme="majorBidi" w:hAnsiTheme="majorBidi" w:cstheme="majorBidi"/>
          <w:color w:val="000000"/>
        </w:rPr>
        <w:t>-</w:t>
      </w:r>
      <w:r w:rsidR="00FB2947" w:rsidRPr="000E18C5">
        <w:rPr>
          <w:rFonts w:asciiTheme="majorBidi" w:hAnsiTheme="majorBidi" w:cstheme="majorBidi"/>
          <w:color w:val="000000"/>
        </w:rPr>
        <w:t xml:space="preserve">dependent plastic </w:t>
      </w:r>
      <w:r w:rsidR="00FE1DF0" w:rsidRPr="000E18C5">
        <w:rPr>
          <w:rFonts w:asciiTheme="majorBidi" w:hAnsiTheme="majorBidi" w:cstheme="majorBidi"/>
          <w:color w:val="000000"/>
        </w:rPr>
        <w:t xml:space="preserve">and creep </w:t>
      </w:r>
      <w:r w:rsidR="00FB2947" w:rsidRPr="000E18C5">
        <w:rPr>
          <w:rFonts w:asciiTheme="majorBidi" w:hAnsiTheme="majorBidi" w:cstheme="majorBidi"/>
          <w:color w:val="000000"/>
        </w:rPr>
        <w:t>deformation models</w:t>
      </w:r>
      <w:r w:rsidR="00F26137" w:rsidRPr="000E18C5">
        <w:rPr>
          <w:rFonts w:asciiTheme="majorBidi" w:hAnsiTheme="majorBidi" w:cstheme="majorBidi"/>
          <w:color w:val="000000"/>
        </w:rPr>
        <w:t xml:space="preserve"> have been developed</w:t>
      </w:r>
      <w:r w:rsidR="00BF0E70" w:rsidRPr="000E18C5">
        <w:rPr>
          <w:rFonts w:asciiTheme="majorBidi" w:hAnsiTheme="majorBidi" w:cstheme="majorBidi"/>
          <w:color w:val="000000"/>
        </w:rPr>
        <w:t xml:space="preserve"> </w:t>
      </w:r>
      <w:r w:rsidR="00BF0E70"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BF0E70" w:rsidRPr="000E18C5">
        <w:rPr>
          <w:rFonts w:asciiTheme="majorBidi" w:hAnsiTheme="majorBidi" w:cstheme="majorBidi"/>
          <w:color w:val="000000"/>
        </w:rPr>
      </w:r>
      <w:r w:rsidR="00BF0E70"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[10-13]</w:t>
      </w:r>
      <w:r w:rsidR="00BF0E70" w:rsidRPr="000E18C5">
        <w:rPr>
          <w:rFonts w:asciiTheme="majorBidi" w:hAnsiTheme="majorBidi" w:cstheme="majorBidi"/>
          <w:color w:val="000000"/>
        </w:rPr>
        <w:fldChar w:fldCharType="end"/>
      </w:r>
      <w:r w:rsidR="000D1C67" w:rsidRPr="000E18C5">
        <w:rPr>
          <w:rFonts w:asciiTheme="majorBidi" w:hAnsiTheme="majorBidi" w:cstheme="majorBidi"/>
          <w:color w:val="000000"/>
        </w:rPr>
        <w:t xml:space="preserve">. </w:t>
      </w:r>
      <w:r w:rsidR="005279F6" w:rsidRPr="000E18C5">
        <w:rPr>
          <w:rFonts w:asciiTheme="majorBidi" w:hAnsiTheme="majorBidi" w:cstheme="majorBidi"/>
          <w:color w:val="000000"/>
        </w:rPr>
        <w:t>A</w:t>
      </w:r>
      <w:r w:rsidR="00D94413" w:rsidRPr="000E18C5">
        <w:rPr>
          <w:rFonts w:asciiTheme="majorBidi" w:hAnsiTheme="majorBidi" w:cstheme="majorBidi"/>
          <w:color w:val="000000"/>
        </w:rPr>
        <w:t xml:space="preserve"> homogenized crystal plasticity FEM Model </w:t>
      </w:r>
      <w:r w:rsidR="00D94413" w:rsidRPr="000E18C5">
        <w:rPr>
          <w:rFonts w:asciiTheme="majorBidi" w:hAnsiTheme="majorBidi" w:cstheme="majorBidi"/>
          <w:color w:val="000000"/>
        </w:rPr>
        <w:fldChar w:fldCharType="begin"/>
      </w:r>
      <w:r w:rsidR="00BA3465" w:rsidRPr="000E18C5">
        <w:rPr>
          <w:rFonts w:asciiTheme="majorBidi" w:hAnsiTheme="majorBidi" w:cstheme="majorBidi"/>
          <w:color w:val="000000"/>
        </w:rPr>
        <w:instrText xml:space="preserve"> ADDIN EN.CITE &lt;EndNote&gt;&lt;Cite&gt;&lt;Author&gt;Deutchman&lt;/Author&gt;&lt;Year&gt;2012&lt;/Year&gt;&lt;RecNum&gt;2203&lt;/RecNum&gt;&lt;DisplayText&gt;[10]&lt;/DisplayText&gt;&lt;record&gt;&lt;rec-number&gt;2203&lt;/rec-number&gt;&lt;foreign-keys&gt;&lt;key app="EN" db-id="z2dws5pr0dxws8exxvxpxp2u05s5ps9w2rtz" timestamp="1597296141"&gt;2203&lt;/key&gt;&lt;/foreign-keys&gt;&lt;ref-type name="Conference Proceedings"&gt;10&lt;/ref-type&gt;&lt;contributors&gt;&lt;authors&gt;&lt;author&gt;Deutchman, H.Z.&lt;/author&gt;&lt;author&gt;Phillips, P.J.&lt;/author&gt;&lt;author&gt;Zhou, N.&lt;/author&gt;&lt;author&gt;Samal, M.K.&lt;/author&gt;&lt;author&gt;Ghosh, S.&lt;/author&gt;&lt;author&gt;Wang, Y.&lt;/author&gt;&lt;author&gt;Mills, M.J.&lt;/author&gt;&lt;/authors&gt;&lt;secondary-authors&gt;&lt;author&gt;Eric, S. Huron, Rpger C. Reed, Mark C. Hardy, Michael J. Mills, Rick E. Montero, Pedro D. Portella, Jack Telesman&lt;/author&gt;&lt;/secondary-authors&gt;&lt;/contributors&gt;&lt;titles&gt;&lt;title&gt;DEFORMATION MECHANISMS COUPLED WITH PHASE FIELD AND CRYSTAL PLASTICITY MODELING IN A HIGH TEMPERATURE POLYCRYSTALLINE NI-BASED SUPERALLOY&lt;/title&gt;&lt;secondary-title&gt;Superalloys 2012: 12th International Symposium on Syperalloys&lt;/secondary-title&gt;&lt;/titles&gt;&lt;dates&gt;&lt;year&gt;2012&lt;/year&gt;&lt;/dates&gt;&lt;publisher&gt;TMS&lt;/publisher&gt;&lt;urls&gt;&lt;/urls&gt;&lt;/record&gt;&lt;/Cite&gt;&lt;/EndNote&gt;</w:instrText>
      </w:r>
      <w:r w:rsidR="00D94413"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w:t>
      </w:r>
      <w:r w:rsidR="00D94413" w:rsidRPr="000E18C5">
        <w:rPr>
          <w:rFonts w:asciiTheme="majorBidi" w:hAnsiTheme="majorBidi" w:cstheme="majorBidi"/>
          <w:color w:val="000000"/>
        </w:rPr>
        <w:fldChar w:fldCharType="end"/>
      </w:r>
      <w:r w:rsidR="00A60143" w:rsidRPr="000E18C5">
        <w:rPr>
          <w:rFonts w:asciiTheme="majorBidi" w:hAnsiTheme="majorBidi" w:cstheme="majorBidi"/>
          <w:color w:val="000000"/>
        </w:rPr>
        <w:t>, which use</w:t>
      </w:r>
      <w:r w:rsidR="00562027" w:rsidRPr="000E18C5">
        <w:rPr>
          <w:rFonts w:asciiTheme="majorBidi" w:hAnsiTheme="majorBidi" w:cstheme="majorBidi"/>
          <w:color w:val="000000"/>
        </w:rPr>
        <w:t xml:space="preserve">s </w:t>
      </w:r>
      <w:r w:rsidR="0036557D" w:rsidRPr="000E18C5">
        <w:rPr>
          <w:rFonts w:asciiTheme="majorBidi" w:hAnsiTheme="majorBidi" w:cstheme="majorBidi"/>
          <w:lang w:eastAsia="zh-CN"/>
        </w:rPr>
        <w:t>crystal plasticity parameters</w:t>
      </w:r>
      <w:r w:rsidR="00302C58" w:rsidRPr="000E18C5">
        <w:rPr>
          <w:rFonts w:asciiTheme="majorBidi" w:hAnsiTheme="majorBidi" w:cstheme="majorBidi"/>
          <w:lang w:eastAsia="zh-CN"/>
        </w:rPr>
        <w:t xml:space="preserve"> </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such</w:t>
      </w:r>
      <w:r w:rsidR="00302C58" w:rsidRPr="000E18C5">
        <w:rPr>
          <w:rFonts w:asciiTheme="majorBidi" w:hAnsiTheme="majorBidi" w:cstheme="majorBidi"/>
          <w:lang w:eastAsia="zh-CN"/>
        </w:rPr>
        <w:t xml:space="preserve"> as</w:t>
      </w:r>
      <w:r w:rsidR="0036557D" w:rsidRPr="000E18C5">
        <w:rPr>
          <w:rFonts w:asciiTheme="majorBidi" w:hAnsiTheme="majorBidi" w:cstheme="majorBidi"/>
          <w:lang w:eastAsia="zh-CN"/>
        </w:rPr>
        <w:t xml:space="preserve"> activation energy, passing stress and activation volume</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 xml:space="preserve"> </w:t>
      </w:r>
      <w:r w:rsidR="004303F9" w:rsidRPr="000E18C5">
        <w:rPr>
          <w:rFonts w:asciiTheme="majorBidi" w:hAnsiTheme="majorBidi" w:cstheme="majorBidi"/>
          <w:lang w:eastAsia="zh-CN"/>
        </w:rPr>
        <w:t>provided by a dislocation-density based crystal plasticity modeling</w:t>
      </w:r>
      <w:r w:rsidR="0074135F" w:rsidRPr="000E18C5">
        <w:rPr>
          <w:rFonts w:asciiTheme="majorBidi" w:hAnsiTheme="majorBidi" w:cstheme="majorBidi"/>
          <w:lang w:eastAsia="zh-CN"/>
        </w:rPr>
        <w:t xml:space="preserve">, </w:t>
      </w:r>
      <w:r w:rsidR="00734416" w:rsidRPr="000E18C5">
        <w:rPr>
          <w:rFonts w:asciiTheme="majorBidi" w:hAnsiTheme="majorBidi" w:cstheme="majorBidi"/>
          <w:color w:val="000000"/>
        </w:rPr>
        <w:t xml:space="preserve">was </w:t>
      </w:r>
      <w:r w:rsidR="00347C93" w:rsidRPr="000E18C5">
        <w:rPr>
          <w:rFonts w:asciiTheme="majorBidi" w:hAnsiTheme="majorBidi" w:cstheme="majorBidi"/>
          <w:color w:val="000000"/>
        </w:rPr>
        <w:t xml:space="preserve">developed  to study the effect of </w:t>
      </w:r>
      <w:r w:rsidR="002576E1" w:rsidRPr="000E18C5">
        <w:rPr>
          <w:rFonts w:asciiTheme="majorBidi" w:hAnsiTheme="majorBidi" w:cstheme="majorBidi"/>
          <w:lang w:eastAsia="zh-CN"/>
        </w:rPr>
        <w:t>various microstructures</w:t>
      </w:r>
      <w:r w:rsidR="004303F9" w:rsidRPr="000E18C5">
        <w:rPr>
          <w:rFonts w:asciiTheme="majorBidi" w:hAnsiTheme="majorBidi" w:cstheme="majorBidi"/>
          <w:lang w:eastAsia="zh-CN"/>
        </w:rPr>
        <w:t xml:space="preserve"> </w:t>
      </w:r>
      <w:r w:rsidR="0074135F" w:rsidRPr="000E18C5">
        <w:rPr>
          <w:rFonts w:asciiTheme="majorBidi" w:hAnsiTheme="majorBidi" w:cstheme="majorBidi"/>
          <w:lang w:eastAsia="zh-CN"/>
        </w:rPr>
        <w:t>(</w:t>
      </w:r>
      <w:r w:rsidR="00317422" w:rsidRPr="000E18C5">
        <w:rPr>
          <w:rFonts w:asciiTheme="majorBidi" w:hAnsiTheme="majorBidi" w:cstheme="majorBidi"/>
          <w:lang w:eastAsia="zh-CN"/>
        </w:rPr>
        <w:t xml:space="preserve">precipitate shape and </w:t>
      </w:r>
      <w:r w:rsidR="004303F9" w:rsidRPr="000E18C5">
        <w:rPr>
          <w:rFonts w:asciiTheme="majorBidi" w:hAnsiTheme="majorBidi" w:cstheme="majorBidi"/>
          <w:lang w:eastAsia="zh-CN"/>
        </w:rPr>
        <w:t>volume fraction, and channel width</w:t>
      </w:r>
      <w:r w:rsidR="00317422" w:rsidRPr="000E18C5">
        <w:rPr>
          <w:rFonts w:asciiTheme="majorBidi" w:hAnsiTheme="majorBidi" w:cstheme="majorBidi"/>
          <w:lang w:eastAsia="zh-CN"/>
        </w:rPr>
        <w:t>)</w:t>
      </w:r>
      <w:r w:rsidR="002576E1" w:rsidRPr="000E18C5">
        <w:rPr>
          <w:rFonts w:asciiTheme="majorBidi" w:hAnsiTheme="majorBidi" w:cstheme="majorBidi"/>
          <w:lang w:eastAsia="zh-CN"/>
        </w:rPr>
        <w:t xml:space="preserve"> </w:t>
      </w:r>
      <w:r w:rsidR="00DA5559" w:rsidRPr="000E18C5">
        <w:rPr>
          <w:rFonts w:asciiTheme="majorBidi" w:hAnsiTheme="majorBidi" w:cstheme="majorBidi"/>
          <w:lang w:eastAsia="zh-CN"/>
        </w:rPr>
        <w:t xml:space="preserve">on plastic </w:t>
      </w:r>
      <w:r w:rsidR="00027187" w:rsidRPr="000E18C5">
        <w:rPr>
          <w:rFonts w:asciiTheme="majorBidi" w:hAnsiTheme="majorBidi" w:cstheme="majorBidi"/>
          <w:lang w:eastAsia="zh-CN"/>
        </w:rPr>
        <w:t>deformation</w:t>
      </w:r>
      <w:r w:rsidR="00113523" w:rsidRPr="000E18C5">
        <w:rPr>
          <w:rFonts w:asciiTheme="majorBidi" w:hAnsiTheme="majorBidi" w:cstheme="majorBidi"/>
          <w:lang w:eastAsia="zh-CN"/>
        </w:rPr>
        <w:t xml:space="preserve"> in Ni based </w:t>
      </w:r>
      <w:r w:rsidR="00BB7161" w:rsidRPr="000E18C5">
        <w:rPr>
          <w:rFonts w:asciiTheme="majorBidi" w:hAnsiTheme="majorBidi" w:cstheme="majorBidi"/>
          <w:lang w:eastAsia="zh-CN"/>
        </w:rPr>
        <w:t>super</w:t>
      </w:r>
      <w:r w:rsidR="00113523" w:rsidRPr="000E18C5">
        <w:rPr>
          <w:rFonts w:asciiTheme="majorBidi" w:hAnsiTheme="majorBidi" w:cstheme="majorBidi"/>
          <w:lang w:eastAsia="zh-CN"/>
        </w:rPr>
        <w:t>alloys</w:t>
      </w:r>
      <w:r w:rsidR="002576E1" w:rsidRPr="000E18C5">
        <w:rPr>
          <w:rFonts w:asciiTheme="majorBidi" w:hAnsiTheme="majorBidi" w:cstheme="majorBidi"/>
          <w:lang w:eastAsia="zh-CN"/>
        </w:rPr>
        <w:t>.</w:t>
      </w:r>
      <w:r w:rsidR="0043049A" w:rsidRPr="000E18C5">
        <w:rPr>
          <w:rFonts w:asciiTheme="majorBidi" w:hAnsiTheme="majorBidi" w:cstheme="majorBidi"/>
          <w:lang w:eastAsia="zh-CN"/>
        </w:rPr>
        <w:t xml:space="preserve"> </w:t>
      </w:r>
      <w:r w:rsidR="00AA4127">
        <w:rPr>
          <w:rFonts w:asciiTheme="majorBidi" w:hAnsiTheme="majorBidi" w:cstheme="majorBidi"/>
          <w:lang w:eastAsia="zh-CN"/>
        </w:rPr>
        <w:t>An e</w:t>
      </w:r>
      <w:r w:rsidR="0043049A" w:rsidRPr="000E18C5">
        <w:rPr>
          <w:rFonts w:asciiTheme="majorBidi" w:hAnsiTheme="majorBidi" w:cstheme="majorBidi"/>
          <w:lang w:eastAsia="zh-CN"/>
        </w:rPr>
        <w:t>mpirical constitutive model</w:t>
      </w:r>
      <w:r w:rsidR="003D58D2" w:rsidRPr="000E18C5">
        <w:rPr>
          <w:rFonts w:asciiTheme="majorBidi" w:hAnsiTheme="majorBidi" w:cstheme="majorBidi"/>
          <w:lang w:eastAsia="zh-CN"/>
        </w:rPr>
        <w:t>-</w:t>
      </w:r>
      <w:r w:rsidR="0043049A" w:rsidRPr="000E18C5">
        <w:rPr>
          <w:rFonts w:asciiTheme="majorBidi" w:hAnsiTheme="majorBidi" w:cstheme="majorBidi"/>
          <w:lang w:eastAsia="zh-CN"/>
        </w:rPr>
        <w:t>based phase</w:t>
      </w:r>
      <w:r w:rsidR="00AA4127">
        <w:rPr>
          <w:rFonts w:asciiTheme="majorBidi" w:hAnsiTheme="majorBidi" w:cstheme="majorBidi"/>
          <w:lang w:eastAsia="zh-CN"/>
        </w:rPr>
        <w:t>-</w:t>
      </w:r>
      <w:r w:rsidR="0043049A" w:rsidRPr="000E18C5">
        <w:rPr>
          <w:rFonts w:asciiTheme="majorBidi" w:hAnsiTheme="majorBidi" w:cstheme="majorBidi"/>
          <w:lang w:eastAsia="zh-CN"/>
        </w:rPr>
        <w:t>field</w:t>
      </w:r>
      <w:r w:rsidR="00A60143" w:rsidRPr="000E18C5">
        <w:rPr>
          <w:rFonts w:asciiTheme="majorBidi" w:hAnsiTheme="majorBidi" w:cstheme="majorBidi"/>
          <w:lang w:eastAsia="zh-CN"/>
        </w:rPr>
        <w:t xml:space="preserve"> model</w:t>
      </w:r>
      <w:r w:rsidR="0043049A" w:rsidRPr="000E18C5">
        <w:rPr>
          <w:rFonts w:asciiTheme="majorBidi" w:hAnsiTheme="majorBidi" w:cstheme="majorBidi"/>
          <w:lang w:eastAsia="zh-CN"/>
        </w:rPr>
        <w:t xml:space="preserve"> </w:t>
      </w:r>
      <w:r w:rsidR="0043049A"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 </w:instrText>
      </w:r>
      <w:r w:rsidR="00BA3465"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EN.CITE.DATA </w:instrText>
      </w:r>
      <w:r w:rsidR="00BA3465" w:rsidRPr="000E18C5">
        <w:rPr>
          <w:rFonts w:asciiTheme="majorBidi" w:hAnsiTheme="majorBidi" w:cstheme="majorBidi"/>
          <w:lang w:eastAsia="zh-CN"/>
        </w:rPr>
      </w:r>
      <w:r w:rsidR="00BA3465" w:rsidRPr="000E18C5">
        <w:rPr>
          <w:rFonts w:asciiTheme="majorBidi" w:hAnsiTheme="majorBidi" w:cstheme="majorBidi"/>
          <w:lang w:eastAsia="zh-CN"/>
        </w:rPr>
        <w:fldChar w:fldCharType="end"/>
      </w:r>
      <w:r w:rsidR="0043049A" w:rsidRPr="000E18C5">
        <w:rPr>
          <w:rFonts w:asciiTheme="majorBidi" w:hAnsiTheme="majorBidi" w:cstheme="majorBidi"/>
          <w:lang w:eastAsia="zh-CN"/>
        </w:rPr>
      </w:r>
      <w:r w:rsidR="0043049A" w:rsidRPr="000E18C5">
        <w:rPr>
          <w:rFonts w:asciiTheme="majorBidi" w:hAnsiTheme="majorBidi" w:cstheme="majorBidi"/>
          <w:lang w:eastAsia="zh-CN"/>
        </w:rPr>
        <w:fldChar w:fldCharType="separate"/>
      </w:r>
      <w:r w:rsidR="00BA3465" w:rsidRPr="000E18C5">
        <w:rPr>
          <w:rFonts w:asciiTheme="majorBidi" w:hAnsiTheme="majorBidi" w:cstheme="majorBidi"/>
          <w:noProof/>
          <w:lang w:eastAsia="zh-CN"/>
        </w:rPr>
        <w:t>[14]</w:t>
      </w:r>
      <w:r w:rsidR="0043049A" w:rsidRPr="000E18C5">
        <w:rPr>
          <w:rFonts w:asciiTheme="majorBidi" w:hAnsiTheme="majorBidi" w:cstheme="majorBidi"/>
          <w:lang w:eastAsia="zh-CN"/>
        </w:rPr>
        <w:fldChar w:fldCharType="end"/>
      </w:r>
      <w:r w:rsidR="000E41E3" w:rsidRPr="000E18C5">
        <w:rPr>
          <w:rFonts w:asciiTheme="majorBidi" w:hAnsiTheme="majorBidi" w:cstheme="majorBidi"/>
          <w:lang w:eastAsia="zh-CN"/>
        </w:rPr>
        <w:t xml:space="preserve">, which </w:t>
      </w:r>
      <w:r w:rsidR="0043049A" w:rsidRPr="000E18C5">
        <w:rPr>
          <w:rFonts w:asciiTheme="majorBidi" w:hAnsiTheme="majorBidi" w:cstheme="majorBidi"/>
          <w:lang w:eastAsia="zh-CN"/>
        </w:rPr>
        <w:t>use</w:t>
      </w:r>
      <w:r w:rsidR="00F76A37" w:rsidRPr="000E18C5">
        <w:rPr>
          <w:rFonts w:asciiTheme="majorBidi" w:hAnsiTheme="majorBidi" w:cstheme="majorBidi"/>
          <w:lang w:eastAsia="zh-CN"/>
        </w:rPr>
        <w:t>s</w:t>
      </w:r>
      <w:r w:rsidR="0043049A" w:rsidRPr="000E18C5">
        <w:rPr>
          <w:rFonts w:asciiTheme="majorBidi" w:hAnsiTheme="majorBidi" w:cstheme="majorBidi"/>
          <w:lang w:eastAsia="zh-CN"/>
        </w:rPr>
        <w:t xml:space="preserve"> </w:t>
      </w:r>
      <w:r w:rsidR="0043049A" w:rsidRPr="000E18C5">
        <w:rPr>
          <w:rFonts w:asciiTheme="majorBidi" w:hAnsiTheme="majorBidi" w:cstheme="majorBidi"/>
        </w:rPr>
        <w:t>the von Mises yield criterion</w:t>
      </w:r>
      <w:r w:rsidR="00FA5F37" w:rsidRPr="000E18C5">
        <w:rPr>
          <w:rFonts w:asciiTheme="majorBidi" w:hAnsiTheme="majorBidi" w:cstheme="majorBidi"/>
        </w:rPr>
        <w:t xml:space="preserve"> for plastic deformation</w:t>
      </w:r>
      <w:r w:rsidR="0043049A" w:rsidRPr="000E18C5">
        <w:rPr>
          <w:rFonts w:asciiTheme="majorBidi" w:hAnsiTheme="majorBidi" w:cstheme="majorBidi"/>
        </w:rPr>
        <w:t xml:space="preserve"> and </w:t>
      </w:r>
      <w:r w:rsidR="00AA4127">
        <w:rPr>
          <w:rFonts w:asciiTheme="majorBidi" w:hAnsiTheme="majorBidi" w:cstheme="majorBidi"/>
        </w:rPr>
        <w:t xml:space="preserve">a </w:t>
      </w:r>
      <w:r w:rsidR="004D4C19" w:rsidRPr="000E18C5">
        <w:rPr>
          <w:rFonts w:asciiTheme="majorBidi" w:hAnsiTheme="majorBidi" w:cstheme="majorBidi"/>
        </w:rPr>
        <w:t xml:space="preserve">simple </w:t>
      </w:r>
      <w:r w:rsidR="00717882" w:rsidRPr="000E18C5">
        <w:rPr>
          <w:rFonts w:asciiTheme="majorBidi" w:hAnsiTheme="majorBidi" w:cstheme="majorBidi"/>
        </w:rPr>
        <w:t xml:space="preserve">creep </w:t>
      </w:r>
      <w:r w:rsidR="004D4C19" w:rsidRPr="000E18C5">
        <w:rPr>
          <w:rFonts w:asciiTheme="majorBidi" w:hAnsiTheme="majorBidi" w:cstheme="majorBidi"/>
        </w:rPr>
        <w:t xml:space="preserve">evolution equation, </w:t>
      </w:r>
      <w:r w:rsidR="003D58D2" w:rsidRPr="000E18C5">
        <w:rPr>
          <w:rFonts w:asciiTheme="majorBidi" w:hAnsiTheme="majorBidi" w:cstheme="majorBidi"/>
        </w:rPr>
        <w:t>was</w:t>
      </w:r>
      <w:r w:rsidR="004D4C19" w:rsidRPr="000E18C5">
        <w:rPr>
          <w:rFonts w:asciiTheme="majorBidi" w:hAnsiTheme="majorBidi" w:cstheme="majorBidi"/>
        </w:rPr>
        <w:t xml:space="preserve"> developed to study </w:t>
      </w:r>
      <w:r w:rsidR="00CE7830" w:rsidRPr="000E18C5">
        <w:rPr>
          <w:rFonts w:asciiTheme="majorBidi" w:hAnsiTheme="majorBidi" w:cstheme="majorBidi"/>
        </w:rPr>
        <w:t xml:space="preserve">the evolution of microstructure and </w:t>
      </w:r>
      <w:r w:rsidR="00F346B1" w:rsidRPr="000E18C5">
        <w:rPr>
          <w:rFonts w:asciiTheme="majorBidi" w:hAnsiTheme="majorBidi" w:cstheme="majorBidi"/>
        </w:rPr>
        <w:t>inelastic (plastic</w:t>
      </w:r>
      <w:r w:rsidR="00AA4127">
        <w:rPr>
          <w:rFonts w:asciiTheme="majorBidi" w:hAnsiTheme="majorBidi" w:cstheme="majorBidi"/>
        </w:rPr>
        <w:t xml:space="preserve"> and</w:t>
      </w:r>
      <w:r w:rsidR="00F346B1" w:rsidRPr="000E18C5">
        <w:rPr>
          <w:rFonts w:asciiTheme="majorBidi" w:hAnsiTheme="majorBidi" w:cstheme="majorBidi"/>
        </w:rPr>
        <w:t xml:space="preserve"> creep) </w:t>
      </w:r>
      <w:r w:rsidR="004D4C19" w:rsidRPr="000E18C5">
        <w:rPr>
          <w:rFonts w:asciiTheme="majorBidi" w:hAnsiTheme="majorBidi" w:cstheme="majorBidi"/>
        </w:rPr>
        <w:t xml:space="preserve">deformation </w:t>
      </w:r>
      <w:r w:rsidR="00104C48" w:rsidRPr="000E18C5">
        <w:rPr>
          <w:rFonts w:asciiTheme="majorBidi" w:hAnsiTheme="majorBidi" w:cstheme="majorBidi"/>
        </w:rPr>
        <w:t>during high temperature creep in nickel-based superalloys.</w:t>
      </w:r>
      <w:r w:rsidR="005A7996" w:rsidRPr="000E18C5">
        <w:rPr>
          <w:rFonts w:asciiTheme="majorBidi" w:hAnsiTheme="majorBidi" w:cstheme="majorBidi"/>
        </w:rPr>
        <w:t xml:space="preserve"> </w:t>
      </w:r>
      <w:r w:rsidR="009E6995" w:rsidRPr="000E18C5">
        <w:rPr>
          <w:rFonts w:asciiTheme="majorBidi" w:hAnsiTheme="majorBidi" w:cstheme="majorBidi"/>
        </w:rPr>
        <w:t>Yang et al</w:t>
      </w:r>
      <w:r w:rsidR="00AA4127">
        <w:rPr>
          <w:rFonts w:asciiTheme="majorBidi" w:hAnsiTheme="majorBidi" w:cstheme="majorBidi"/>
        </w:rPr>
        <w:t>.</w:t>
      </w:r>
      <w:r w:rsidR="009E6995" w:rsidRPr="000E18C5">
        <w:rPr>
          <w:rFonts w:asciiTheme="majorBidi" w:hAnsiTheme="majorBidi" w:cstheme="majorBidi"/>
        </w:rPr>
        <w:t xml:space="preserve"> </w:t>
      </w:r>
      <w:r w:rsidR="004529FE"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&lt;EndNote&gt;&lt;Cite&gt;&lt;Author&gt;Yang&lt;/Author&gt;&lt;Year&gt;2018&lt;/Year&gt;&lt;RecNum&gt;2225&lt;/RecNum&gt;&lt;DisplayText&gt;[11]&lt;/DisplayText&gt;&lt;record&gt;&lt;rec-number&gt;2225&lt;/rec-number&gt;&lt;foreign-keys&gt;&lt;key app="EN" db-id="z2dws5pr0dxws8exxvxpxp2u05s5ps9w2rtz" timestamp="1597367393"&gt;2225&lt;/key&gt;&lt;/foreign-keys&gt;&lt;ref-type name="Journal Article"&gt;17&lt;/ref-type&gt;&lt;contributors&gt;&lt;authors&gt;&lt;author&gt;Yang, M.&lt;/author&gt;&lt;author&gt;Zhang, J.&lt;/author&gt;&lt;author&gt;Wei, H.&lt;/author&gt;&lt;author&gt;Gui, W. M.&lt;/author&gt;&lt;author&gt;Su, H. J.&lt;/author&gt;&lt;author&gt;Jin, T.&lt;/author&gt;&lt;author&gt;Liu, L.&lt;/author&gt;&lt;/authors&gt;&lt;/contributors&gt;&lt;auth-address&gt;Northwestern Polytech Univ, State Key Lab Solidificat Proc, Xian 710072, Shaanxi, Peoples R China&amp;#xD;Zhejiang Univ, Ctr Centrifugal Hypergrav Res, Hangzhou 310058, Zhejiang, Peoples R China&amp;#xD;Chinese Acad Sci, Inst Met Res, Superalloys Div, Shenyang 110016, Liaoning, Peoples R China&lt;/auth-address&gt;&lt;titles&gt;&lt;title&gt;A phase-field model for creep behavior in nickel-base single-crystal superalloy: Coupled with creep damage&lt;/title&gt;&lt;secondary-title&gt;Scripta Materialia&lt;/secondary-title&gt;&lt;alt-title&gt;Scripta Mater&amp;#xD;Scripta Mater&lt;/alt-title&gt;&lt;/titles&gt;&lt;periodical&gt;&lt;full-title&gt;Scripta Materialia&lt;/full-title&gt;&lt;abbr-1&gt;Scripta Mater&lt;/abbr-1&gt;&lt;/periodical&gt;&lt;pages&gt;16-20&lt;/pages&gt;&lt;volume&gt;147&lt;/volume&gt;&lt;keywords&gt;&lt;keyword&gt;superalloys&lt;/keyword&gt;&lt;keyword&gt;gamma &amp;apos; precipitate&lt;/keyword&gt;&lt;keyword&gt;tertiary creep&lt;/keyword&gt;&lt;keyword&gt;damage mechanism&lt;/keyword&gt;&lt;keyword&gt;phase-field model&lt;/keyword&gt;&lt;keyword&gt;simulation&lt;/keyword&gt;&lt;keyword&gt;plasticity&lt;/keyword&gt;&lt;keyword&gt;evolution&lt;/keyword&gt;&lt;/keywords&gt;&lt;dates&gt;&lt;year&gt;2018&lt;/year&gt;&lt;pub-dates&gt;&lt;date&gt;Apr 1&lt;/date&gt;&lt;/pub-dates&gt;&lt;/dates&gt;&lt;isbn&gt;1359-6462&lt;/isbn&gt;&lt;accession-num&gt;WOS:000426232300004&lt;/accession-num&gt;&lt;urls&gt;&lt;related-urls&gt;&lt;url&gt;&amp;lt;Go to ISI&amp;gt;://WOS:000426232300004&lt;/url&gt;&lt;/related-urls&gt;&lt;/urls&gt;&lt;language&gt;English&lt;/language&gt;&lt;/record&gt;&lt;/Cite&gt;&lt;/EndNote&gt;</w:instrText>
      </w:r>
      <w:r w:rsidR="004529FE" w:rsidRPr="000E18C5">
        <w:rPr>
          <w:rFonts w:asciiTheme="majorBidi" w:hAnsiTheme="majorBidi" w:cstheme="majorBidi"/>
        </w:rPr>
        <w:fldChar w:fldCharType="separate"/>
      </w:r>
      <w:r w:rsidR="00BA3465" w:rsidRPr="000E18C5">
        <w:rPr>
          <w:rFonts w:asciiTheme="majorBidi" w:hAnsiTheme="majorBidi" w:cstheme="majorBidi"/>
          <w:noProof/>
        </w:rPr>
        <w:t>[11]</w:t>
      </w:r>
      <w:r w:rsidR="004529FE" w:rsidRPr="000E18C5">
        <w:rPr>
          <w:rFonts w:asciiTheme="majorBidi" w:hAnsiTheme="majorBidi" w:cstheme="majorBidi"/>
        </w:rPr>
        <w:fldChar w:fldCharType="end"/>
      </w:r>
      <w:r w:rsidR="004529FE" w:rsidRPr="000E18C5">
        <w:rPr>
          <w:rFonts w:asciiTheme="majorBidi" w:hAnsiTheme="majorBidi" w:cstheme="majorBidi"/>
        </w:rPr>
        <w:t xml:space="preserve"> developed a </w:t>
      </w:r>
      <w:r w:rsidR="00A96CA2" w:rsidRPr="000E18C5">
        <w:rPr>
          <w:rFonts w:asciiTheme="majorBidi" w:hAnsiTheme="majorBidi" w:cstheme="majorBidi"/>
        </w:rPr>
        <w:t xml:space="preserve">phase-field model </w:t>
      </w:r>
      <w:r w:rsidR="004529FE" w:rsidRPr="000E18C5">
        <w:rPr>
          <w:rFonts w:asciiTheme="majorBidi" w:hAnsiTheme="majorBidi" w:cstheme="majorBidi"/>
        </w:rPr>
        <w:t>combining</w:t>
      </w:r>
      <w:r w:rsidR="00A96CA2" w:rsidRPr="000E18C5">
        <w:rPr>
          <w:rFonts w:asciiTheme="majorBidi" w:hAnsiTheme="majorBidi" w:cstheme="majorBidi"/>
        </w:rPr>
        <w:t xml:space="preserve"> a</w:t>
      </w:r>
      <w:r w:rsidR="0069317E" w:rsidRPr="000E18C5">
        <w:rPr>
          <w:rFonts w:asciiTheme="majorBidi" w:hAnsiTheme="majorBidi" w:cstheme="majorBidi"/>
        </w:rPr>
        <w:t xml:space="preserve"> </w:t>
      </w:r>
      <w:r w:rsidR="00A722C1" w:rsidRPr="000E18C5">
        <w:rPr>
          <w:rFonts w:asciiTheme="majorBidi" w:hAnsiTheme="majorBidi" w:cstheme="majorBidi"/>
        </w:rPr>
        <w:t xml:space="preserve">simple </w:t>
      </w:r>
      <w:r w:rsidR="0069317E" w:rsidRPr="000E18C5">
        <w:rPr>
          <w:rFonts w:asciiTheme="majorBidi" w:hAnsiTheme="majorBidi" w:cstheme="majorBidi"/>
        </w:rPr>
        <w:t xml:space="preserve">creep </w:t>
      </w:r>
      <w:r w:rsidR="00FA3BC9" w:rsidRPr="000E18C5">
        <w:rPr>
          <w:rFonts w:asciiTheme="majorBidi" w:hAnsiTheme="majorBidi" w:cstheme="majorBidi"/>
        </w:rPr>
        <w:t xml:space="preserve">damage model </w:t>
      </w:r>
      <w:r w:rsidR="003D5465"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&lt;EndNote&gt;&lt;Cite&gt;&lt;Author&gt;Vladimirov&lt;/Author&gt;&lt;Year&gt;2009&lt;/Year&gt;&lt;RecNum&gt;2250&lt;/RecNum&gt;&lt;DisplayText&gt;[15]&lt;/DisplayText&gt;&lt;record&gt;&lt;rec-number&gt;2250&lt;/rec-number&gt;&lt;foreign-keys&gt;&lt;key app="EN" db-id="z2dws5pr0dxws8exxvxpxp2u05s5ps9w2rtz" timestamp="1597555118"&gt;2250&lt;/key&gt;&lt;/foreign-keys&gt;&lt;ref-type name="Journal Article"&gt;17&lt;/ref-type&gt;&lt;contributors&gt;&lt;authors&gt;&lt;author&gt;Vladimirov, I. N.&lt;/author&gt;&lt;author&gt;Reese, S.&lt;/author&gt;&lt;author&gt;Eggeler, G.&lt;/author&gt;&lt;/authors&gt;&lt;/contributors&gt;&lt;auth-address&gt;Tech Univ Carolo Wilhelmina Braunschweig, Inst Solid Mech, Braunschweig, Germany&amp;#xD;Ruhr Univ Bochum, Inst Mat Sci, Bochum, Germany&lt;/auth-address&gt;&lt;titles&gt;&lt;title&gt;Constitutive modelling of the anisotropic creep behaviour of nickel-base single crystal superalloys&lt;/title&gt;&lt;secondary-title&gt;International Journal of Mechanical Sciences&lt;/secondary-title&gt;&lt;alt-title&gt;Int J Mech Sci&amp;#xD;Int J Mech Sci&lt;/alt-title&gt;&lt;/titles&gt;&lt;periodical&gt;&lt;full-title&gt;International Journal of Mechanical Sciences&lt;/full-title&gt;&lt;abbr-1&gt;Int J Mech Sci&lt;/abbr-1&gt;&lt;/periodical&gt;&lt;pages&gt;305-313&lt;/pages&gt;&lt;volume&gt;51&lt;/volume&gt;&lt;number&gt;4&lt;/number&gt;&lt;keywords&gt;&lt;keyword&gt;single crystal plasticity&lt;/keyword&gt;&lt;keyword&gt;tertiary creep&lt;/keyword&gt;&lt;keyword&gt;damage modelling&lt;/keyword&gt;&lt;keyword&gt;evolution strategy&lt;/keyword&gt;&lt;keyword&gt;finite element technology&lt;/keyword&gt;&lt;keyword&gt;plasticity model&lt;/keyword&gt;&lt;keyword&gt;high-temperature&lt;/keyword&gt;&lt;keyword&gt;damage model&lt;/keyword&gt;&lt;keyword&gt;deformation&lt;/keyword&gt;&lt;keyword&gt;formulation&lt;/keyword&gt;&lt;keyword&gt;srr99&lt;/keyword&gt;&lt;keyword&gt;viscoplasticity&lt;/keyword&gt;&lt;keyword&gt;simulation&lt;/keyword&gt;&lt;keyword&gt;dynamics&lt;/keyword&gt;&lt;keyword&gt;tension&lt;/keyword&gt;&lt;/keywords&gt;&lt;dates&gt;&lt;year&gt;2009&lt;/year&gt;&lt;pub-dates&gt;&lt;date&gt;Apr&lt;/date&gt;&lt;/pub-dates&gt;&lt;/dates&gt;&lt;isbn&gt;0020-7403&lt;/isbn&gt;&lt;accession-num&gt;WOS:000266355300005&lt;/accession-num&gt;&lt;urls&gt;&lt;related-urls&gt;&lt;url&gt;&amp;lt;Go to ISI&amp;gt;://WOS:000266355300005&lt;/url&gt;&lt;/related-urls&gt;&lt;/urls&gt;&lt;language&gt;English&lt;/language&gt;&lt;/record&gt;&lt;/Cite&gt;&lt;/EndNote&gt;</w:instrText>
      </w:r>
      <w:r w:rsidR="003D5465" w:rsidRPr="000E18C5">
        <w:rPr>
          <w:rFonts w:asciiTheme="majorBidi" w:hAnsiTheme="majorBidi" w:cstheme="majorBidi"/>
        </w:rPr>
        <w:fldChar w:fldCharType="separate"/>
      </w:r>
      <w:r w:rsidR="00BA3465" w:rsidRPr="000E18C5">
        <w:rPr>
          <w:rFonts w:asciiTheme="majorBidi" w:hAnsiTheme="majorBidi" w:cstheme="majorBidi"/>
          <w:noProof/>
        </w:rPr>
        <w:t>[15]</w:t>
      </w:r>
      <w:r w:rsidR="003D5465" w:rsidRPr="000E18C5">
        <w:rPr>
          <w:rFonts w:asciiTheme="majorBidi" w:hAnsiTheme="majorBidi" w:cstheme="majorBidi"/>
        </w:rPr>
        <w:fldChar w:fldCharType="end"/>
      </w:r>
      <w:r w:rsidR="00D01255" w:rsidRPr="000E18C5">
        <w:rPr>
          <w:rFonts w:asciiTheme="majorBidi" w:hAnsiTheme="majorBidi" w:cstheme="majorBidi"/>
        </w:rPr>
        <w:t xml:space="preserve"> and </w:t>
      </w:r>
      <w:r w:rsidR="00AA4127">
        <w:rPr>
          <w:rFonts w:asciiTheme="majorBidi" w:hAnsiTheme="majorBidi" w:cstheme="majorBidi"/>
        </w:rPr>
        <w:t xml:space="preserve">a </w:t>
      </w:r>
      <w:r w:rsidR="00A8204D" w:rsidRPr="000E18C5">
        <w:rPr>
          <w:rFonts w:asciiTheme="majorBidi" w:hAnsiTheme="majorBidi" w:cstheme="majorBidi"/>
        </w:rPr>
        <w:t>dislocation dynamics model</w:t>
      </w:r>
      <w:r w:rsidR="00A8204D"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&lt;EndNote&gt;&lt;Cite&gt;&lt;Author&gt;Wu&lt;/Author&gt;&lt;Year&gt;2017&lt;/Year&gt;&lt;RecNum&gt;2226&lt;/RecNum&gt;&lt;DisplayText&gt;[12]&lt;/DisplayText&gt;&lt;record&gt;&lt;rec-number&gt;2226&lt;/rec-number&gt;&lt;foreign-keys&gt;&lt;key app="EN" db-id="z2dws5pr0dxws8exxvxpxp2u05s5ps9w2rtz" timestamp="1597367684"&gt;2226&lt;/key&gt;&lt;/foreign-keys&gt;&lt;ref-type name="Journal Article"&gt;17&lt;/ref-type&gt;&lt;contributors&gt;&lt;authors&gt;&lt;author&gt;Wu, R. H.&lt;/author&gt;&lt;author&gt;Sandfeld, S.&lt;/author&gt;&lt;/authors&gt;&lt;/contributors&gt;&lt;auth-address&gt;Friedrich Alexander Univ Erlangen Nurnberg, Inst Mat Simulat, Dept Mat Sci &amp;amp; Engn, Dr Mack Str 77, D-90762 Furth, Germany&amp;#xD;Tech Univ Bergakad Freiberg, Inst Mech &amp;amp; Fluid Dynam, Chair Micromech Mat Modelling, D-09596 Freiberg, Germany&lt;/auth-address&gt;&lt;titles&gt;&lt;title&gt;A dislocation dynamics-assisted phase field model for Nickel-based superalloys: The role of initial dislocation density and external stress during creep&lt;/title&gt;&lt;secondary-title&gt;Journal of Alloys and Compounds&lt;/secondary-title&gt;&lt;alt-title&gt;J Alloy Compd&amp;#xD;J Alloy Compd&lt;/alt-title&gt;&lt;/titles&gt;&lt;periodical&gt;&lt;full-title&gt;Journal of Alloys and Compounds&lt;/full-title&gt;&lt;abbr-1&gt;J Alloy Compd&lt;/abbr-1&gt;&lt;/periodical&gt;&lt;pages&gt;389-395&lt;/pages&gt;&lt;volume&gt;703&lt;/volume&gt;&lt;keywords&gt;&lt;keyword&gt;superalloy creep&lt;/keyword&gt;&lt;keyword&gt;phase-field model&lt;/keyword&gt;&lt;keyword&gt;dislocation dynamics&lt;/keyword&gt;&lt;keyword&gt;microstructure&lt;/keyword&gt;&lt;keyword&gt;microelasticity theory&lt;/keyword&gt;&lt;keyword&gt;crystal simulation&lt;/keyword&gt;&lt;keyword&gt;transformations&lt;/keyword&gt;&lt;keyword&gt;deformation&lt;/keyword&gt;&lt;keyword&gt;evolution&lt;/keyword&gt;&lt;keyword&gt;behavior&lt;/keyword&gt;&lt;/keywords&gt;&lt;dates&gt;&lt;year&gt;2017&lt;/year&gt;&lt;pub-dates&gt;&lt;date&gt;May 5&lt;/date&gt;&lt;/pub-dates&gt;&lt;/dates&gt;&lt;isbn&gt;0925-8388&lt;/isbn&gt;&lt;accession-num&gt;WOS:000397634000050&lt;/accession-num&gt;&lt;urls&gt;&lt;related-urls&gt;&lt;url&gt;&amp;lt;Go to ISI&amp;gt;://WOS:000397634000050&lt;/url&gt;&lt;/related-urls&gt;&lt;/urls&gt;&lt;language&gt;English&lt;/language&gt;&lt;/record&gt;&lt;/Cite&gt;&lt;/EndNote&gt;</w:instrText>
      </w:r>
      <w:r w:rsidR="00A8204D" w:rsidRPr="000E18C5">
        <w:rPr>
          <w:rFonts w:asciiTheme="majorBidi" w:hAnsiTheme="majorBidi" w:cstheme="majorBidi"/>
        </w:rPr>
        <w:fldChar w:fldCharType="separate"/>
      </w:r>
      <w:r w:rsidR="00BA3465" w:rsidRPr="000E18C5">
        <w:rPr>
          <w:rFonts w:asciiTheme="majorBidi" w:hAnsiTheme="majorBidi" w:cstheme="majorBidi"/>
          <w:noProof/>
        </w:rPr>
        <w:t>[12]</w:t>
      </w:r>
      <w:r w:rsidR="00A8204D" w:rsidRPr="000E18C5">
        <w:rPr>
          <w:rFonts w:asciiTheme="majorBidi" w:hAnsiTheme="majorBidi" w:cstheme="majorBidi"/>
        </w:rPr>
        <w:fldChar w:fldCharType="end"/>
      </w:r>
      <w:r w:rsidR="003D5465" w:rsidRPr="000E18C5">
        <w:rPr>
          <w:rFonts w:asciiTheme="majorBidi" w:hAnsiTheme="majorBidi" w:cstheme="majorBidi"/>
          <w:lang w:eastAsia="ko-KR"/>
        </w:rPr>
        <w:t xml:space="preserve"> </w:t>
      </w:r>
      <w:r w:rsidR="004529FE" w:rsidRPr="000E18C5">
        <w:rPr>
          <w:rFonts w:asciiTheme="majorBidi" w:hAnsiTheme="majorBidi" w:cstheme="majorBidi"/>
          <w:lang w:eastAsia="ko-KR"/>
        </w:rPr>
        <w:t>for study</w:t>
      </w:r>
      <w:r w:rsidR="008566D3" w:rsidRPr="000E18C5">
        <w:rPr>
          <w:rFonts w:asciiTheme="majorBidi" w:hAnsiTheme="majorBidi" w:cstheme="majorBidi"/>
          <w:lang w:eastAsia="ko-KR"/>
        </w:rPr>
        <w:t>ing</w:t>
      </w:r>
      <w:r w:rsidR="00012BFF" w:rsidRPr="000E18C5">
        <w:rPr>
          <w:rFonts w:asciiTheme="majorBidi" w:hAnsiTheme="majorBidi" w:cstheme="majorBidi"/>
          <w:lang w:eastAsia="ko-KR"/>
        </w:rPr>
        <w:t xml:space="preserve"> the evolution of</w:t>
      </w:r>
      <w:r w:rsidR="008566D3" w:rsidRPr="000E18C5">
        <w:rPr>
          <w:rFonts w:asciiTheme="majorBidi" w:hAnsiTheme="majorBidi" w:cstheme="majorBidi"/>
          <w:lang w:eastAsia="ko-KR"/>
        </w:rPr>
        <w:t xml:space="preserve"> </w:t>
      </w:r>
      <m:oMath>
        <m:sSup>
          <m:sSupPr>
            <m:ctrlPr>
              <w:rPr>
                <w:rFonts w:ascii="Cambria Math" w:hAnsi="Cambria Math" w:cstheme="majorBidi"/>
                <w:i/>
                <w:lang w:eastAsia="ja-JP"/>
              </w:rPr>
            </m:ctrlPr>
          </m:sSupPr>
          <m:e>
            <m:r>
              <w:rPr>
                <w:rFonts w:ascii="Cambria Math" w:hAnsi="Cambria Math" w:cstheme="majorBidi"/>
                <w:lang w:eastAsia="ja-JP"/>
              </w:rPr>
              <m:t>γ</m:t>
            </m:r>
          </m:e>
          <m:sup>
            <m:r>
              <w:rPr>
                <w:rFonts w:ascii="Cambria Math" w:hAnsi="Cambria Math" w:cstheme="majorBidi"/>
                <w:lang w:eastAsia="ja-JP"/>
              </w:rPr>
              <m:t>'</m:t>
            </m:r>
          </m:sup>
        </m:sSup>
        <m:r>
          <w:rPr>
            <w:rFonts w:ascii="Cambria Math" w:hAnsi="Cambria Math" w:cstheme="majorBidi"/>
            <w:lang w:eastAsia="ja-JP"/>
          </w:rPr>
          <m:t>/γ</m:t>
        </m:r>
      </m:oMath>
      <w:r w:rsidR="00012BFF" w:rsidRPr="000E18C5">
        <w:rPr>
          <w:rFonts w:asciiTheme="majorBidi" w:hAnsiTheme="majorBidi" w:cstheme="majorBidi"/>
          <w:lang w:eastAsia="ja-JP"/>
        </w:rPr>
        <w:t xml:space="preserve"> phases during creep</w:t>
      </w:r>
      <w:r w:rsidR="003C53E3" w:rsidRPr="000E18C5">
        <w:rPr>
          <w:rFonts w:asciiTheme="majorBidi" w:hAnsiTheme="majorBidi" w:cstheme="majorBidi"/>
          <w:lang w:eastAsia="ja-JP"/>
        </w:rPr>
        <w:t xml:space="preserve"> in nickel-base</w:t>
      </w:r>
      <w:r w:rsidR="00AA4127">
        <w:rPr>
          <w:rFonts w:asciiTheme="majorBidi" w:hAnsiTheme="majorBidi" w:cstheme="majorBidi"/>
          <w:lang w:eastAsia="ja-JP"/>
        </w:rPr>
        <w:t>d</w:t>
      </w:r>
      <w:r w:rsidR="003C53E3" w:rsidRPr="000E18C5">
        <w:rPr>
          <w:rFonts w:asciiTheme="majorBidi" w:hAnsiTheme="majorBidi" w:cstheme="majorBidi"/>
          <w:lang w:eastAsia="ja-JP"/>
        </w:rPr>
        <w:t xml:space="preserve"> single crystal superalloys. </w:t>
      </w:r>
      <w:r w:rsidR="00AA4127">
        <w:rPr>
          <w:rFonts w:asciiTheme="majorBidi" w:hAnsiTheme="majorBidi" w:cstheme="majorBidi"/>
          <w:lang w:eastAsia="ja-JP"/>
        </w:rPr>
        <w:t>Phase-field</w:t>
      </w:r>
      <w:r w:rsidR="0093599B" w:rsidRPr="000E18C5">
        <w:rPr>
          <w:rFonts w:asciiTheme="majorBidi" w:hAnsiTheme="majorBidi" w:cstheme="majorBidi"/>
          <w:lang w:eastAsia="ja-JP"/>
        </w:rPr>
        <w:t xml:space="preserve"> </w:t>
      </w:r>
      <w:r w:rsidR="00565D0E" w:rsidRPr="000E18C5">
        <w:rPr>
          <w:rFonts w:asciiTheme="majorBidi" w:hAnsiTheme="majorBidi" w:cstheme="majorBidi"/>
          <w:lang w:eastAsia="ja-JP"/>
        </w:rPr>
        <w:t>model</w:t>
      </w:r>
      <w:r w:rsidR="00D57AB7" w:rsidRPr="000E18C5">
        <w:rPr>
          <w:rFonts w:asciiTheme="majorBidi" w:hAnsiTheme="majorBidi" w:cstheme="majorBidi"/>
          <w:lang w:eastAsia="ja-JP"/>
        </w:rPr>
        <w:t xml:space="preserve">s of </w:t>
      </w:r>
      <w:r w:rsidR="00D17437" w:rsidRPr="000E18C5">
        <w:rPr>
          <w:rFonts w:asciiTheme="majorBidi" w:hAnsiTheme="majorBidi" w:cstheme="majorBidi"/>
          <w:lang w:eastAsia="ja-JP"/>
        </w:rPr>
        <w:t>diffusive transformations with dislocation density based plastic deformation</w:t>
      </w:r>
      <w:r w:rsidR="00984069"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&lt;EndNote&gt;&lt;Cite&gt;&lt;Author&gt;Cottura&lt;/Author&gt;&lt;Year&gt;2016&lt;/Year&gt;&lt;RecNum&gt;2227&lt;/RecNum&gt;&lt;DisplayText&gt;[13]&lt;/DisplayText&gt;&lt;record&gt;&lt;rec-number&gt;2227&lt;/rec-number&gt;&lt;foreign-keys&gt;&lt;key app="EN" db-id="z2dws5pr0dxws8exxvxpxp2u05s5ps9w2rtz" timestamp="1597367845"&gt;2227&lt;/key&gt;&lt;/foreign-keys&gt;&lt;ref-type name="Journal Article"&gt;17&lt;/ref-type&gt;&lt;contributors&gt;&lt;authors&gt;&lt;author&gt;Cottura, M.&lt;/author&gt;&lt;author&gt;Appolaire, B.&lt;/author&gt;&lt;author&gt;Finel, A.&lt;/author&gt;&lt;author&gt;Le Bouar, Y.&lt;/author&gt;&lt;/authors&gt;&lt;/contributors&gt;&lt;auth-address&gt;CNRS Onera, Lab Etud Microstruct, BP72, F-92322 Chatillon, France&amp;#xD;CEA, DEN, Serv Rech Met Phys, F-91191 Gif Sur Yvette, France&lt;/auth-address&gt;&lt;titles&gt;&lt;title&gt;Coupling the Phase Field Method for diffusive transformations with dislocation density-based crystal plasticity: Application to Ni-based superalloys&lt;/title&gt;&lt;secondary-title&gt;Journal of the Mechanics and Physics of Solids&lt;/secondary-title&gt;&lt;alt-title&gt;J Mech Phys Solids&amp;#xD;J Mech Phys Solids&lt;/alt-title&gt;&lt;/titles&gt;&lt;periodical&gt;&lt;full-title&gt;Journal of the Mechanics and Physics of Solids&lt;/full-title&gt;&lt;abbr-1&gt;J Mech Phys Solids&lt;/abbr-1&gt;&lt;/periodical&gt;&lt;pages&gt;473-489&lt;/pages&gt;&lt;volume&gt;94&lt;/volume&gt;&lt;keywords&gt;&lt;keyword&gt;phase transformation&lt;/keyword&gt;&lt;keyword&gt;crystal plasticity&lt;/keyword&gt;&lt;keyword&gt;phase field modeling&lt;/keyword&gt;&lt;keyword&gt;superalloys&lt;/keyword&gt;&lt;keyword&gt;low-stress creep&lt;/keyword&gt;&lt;keyword&gt;elastic inhomogeneity&lt;/keyword&gt;&lt;keyword&gt;coarsening kinetics&lt;/keyword&gt;&lt;keyword&gt;high-temperature&lt;/keyword&gt;&lt;keyword&gt;model&lt;/keyword&gt;&lt;keyword&gt;simulation&lt;/keyword&gt;&lt;keyword&gt;viscoplasticity&lt;/keyword&gt;&lt;keyword&gt;deformation&lt;/keyword&gt;&lt;keyword&gt;morphology&lt;/keyword&gt;&lt;keyword&gt;evolution&lt;/keyword&gt;&lt;/keywords&gt;&lt;dates&gt;&lt;year&gt;2016&lt;/year&gt;&lt;pub-dates&gt;&lt;date&gt;Sep&lt;/date&gt;&lt;/pub-dates&gt;&lt;/dates&gt;&lt;isbn&gt;0022-5096&lt;/isbn&gt;&lt;accession-num&gt;WOS:000382342300026&lt;/accession-num&gt;&lt;urls&gt;&lt;related-urls&gt;&lt;url&gt;&amp;lt;Go to ISI&amp;gt;://WOS:000382342300026&lt;/url&gt;&lt;/related-urls&gt;&lt;/urls&gt;&lt;language&gt;English&lt;/language&gt;&lt;/record&gt;&lt;/Cite&gt;&lt;/EndNote&gt;</w:instrText>
      </w:r>
      <w:r w:rsidR="00984069"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[13]</w:t>
      </w:r>
      <w:r w:rsidR="00984069" w:rsidRPr="000E18C5">
        <w:rPr>
          <w:rFonts w:asciiTheme="majorBidi" w:hAnsiTheme="majorBidi" w:cstheme="majorBidi"/>
          <w:lang w:eastAsia="ja-JP"/>
        </w:rPr>
        <w:fldChar w:fldCharType="end"/>
      </w:r>
      <w:r w:rsidR="000B46BB" w:rsidRPr="000E18C5">
        <w:rPr>
          <w:rFonts w:asciiTheme="majorBidi" w:hAnsiTheme="majorBidi" w:cstheme="majorBidi"/>
          <w:lang w:eastAsia="ja-JP"/>
        </w:rPr>
        <w:t xml:space="preserve">, </w:t>
      </w:r>
      <w:r w:rsidR="00C13C89" w:rsidRPr="000E18C5">
        <w:rPr>
          <w:rFonts w:asciiTheme="majorBidi" w:hAnsiTheme="majorBidi" w:cstheme="majorBidi"/>
          <w:lang w:eastAsia="ja-JP"/>
        </w:rPr>
        <w:t>grain boundary slid</w:t>
      </w:r>
      <w:r w:rsidR="00AA4127">
        <w:rPr>
          <w:rFonts w:asciiTheme="majorBidi" w:hAnsiTheme="majorBidi" w:cstheme="majorBidi"/>
          <w:lang w:eastAsia="ja-JP"/>
        </w:rPr>
        <w:t xml:space="preserve">ing </w:t>
      </w:r>
      <w:r w:rsidR="001E0027" w:rsidRPr="000E18C5">
        <w:rPr>
          <w:rFonts w:asciiTheme="majorBidi" w:hAnsiTheme="majorBidi" w:cstheme="majorBidi"/>
          <w:lang w:eastAsia="ja-JP"/>
        </w:rPr>
        <w:t xml:space="preserve">with </w:t>
      </w:r>
      <w:r w:rsidR="00C13C89" w:rsidRPr="000E18C5">
        <w:rPr>
          <w:rFonts w:asciiTheme="majorBidi" w:hAnsiTheme="majorBidi" w:cstheme="majorBidi"/>
          <w:lang w:eastAsia="ja-JP"/>
        </w:rPr>
        <w:t xml:space="preserve">crystal plasticity </w:t>
      </w:r>
      <w:r w:rsidR="00CF2CC8" w:rsidRPr="000E18C5">
        <w:rPr>
          <w:rFonts w:asciiTheme="majorBidi" w:hAnsiTheme="majorBidi" w:cstheme="majorBidi"/>
          <w:lang w:eastAsia="ja-JP"/>
        </w:rPr>
        <w:t>deformation</w:t>
      </w:r>
      <w:r w:rsidR="00162260"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&lt;EndNote&gt;&lt;Cite&gt;&lt;Author&gt;Cheng&lt;/Author&gt;&lt;Year&gt;2019&lt;/Year&gt;&lt;RecNum&gt;2215&lt;/RecNum&gt;&lt;DisplayText&gt;[16]&lt;/DisplayText&gt;&lt;record&gt;&lt;rec-number&gt;2215&lt;/rec-number&gt;&lt;foreign-keys&gt;&lt;key app="EN" db-id="z2dws5pr0dxws8exxvxpxp2u05s5ps9w2rtz" timestamp="1597364973"&gt;2215&lt;/key&gt;&lt;/foreign-keys&gt;&lt;ref-type name="Journal Article"&gt;17&lt;/ref-type&gt;&lt;contributors&gt;&lt;authors&gt;&lt;author&gt;Cheng, T. L.&lt;/author&gt;&lt;author&gt;Wen, Y. H.&lt;/author&gt;&lt;author&gt;Hawk, J. A.&lt;/author&gt;&lt;/authors&gt;&lt;/contributors&gt;&lt;auth-address&gt;Natl Energy Technol Lab, Albany, OR 97321 USA&amp;#xD;AECOM, POB 618, South Pk, PA 15129 USA&lt;/auth-address&gt;&lt;titles&gt;&lt;title&gt;Diffuse interface approach to modeling crystal plasticity with accommodation of grain boundary sliding&lt;/title&gt;&lt;secondary-title&gt;International Journal of Plasticity&lt;/secondary-title&gt;&lt;alt-title&gt;Int J Plasticity&amp;#xD;Int J Plasticity&lt;/alt-title&gt;&lt;/titles&gt;&lt;periodical&gt;&lt;full-title&gt;International Journal of Plasticity&lt;/full-title&gt;&lt;abbr-1&gt;Int J Plasticity&lt;/abbr-1&gt;&lt;/periodical&gt;&lt;pages&gt;106-125&lt;/pages&gt;&lt;volume&gt;114&lt;/volume&gt;&lt;keywords&gt;&lt;keyword&gt;phase-field model&lt;/keyword&gt;&lt;keyword&gt;microstructure evolution&lt;/keyword&gt;&lt;keyword&gt;microelasticity theory&lt;/keyword&gt;&lt;keyword&gt;deformation&lt;/keyword&gt;&lt;keyword&gt;simulation&lt;/keyword&gt;&lt;keyword&gt;polycrystals&lt;/keyword&gt;&lt;keyword&gt;elastoviscoplasticity&lt;/keyword&gt;&lt;keyword&gt;recrystallization&lt;/keyword&gt;&lt;keyword&gt;kinematics&lt;/keyword&gt;&lt;keyword&gt;nonuniform&lt;/keyword&gt;&lt;/keywords&gt;&lt;dates&gt;&lt;year&gt;2019&lt;/year&gt;&lt;pub-dates&gt;&lt;date&gt;Mar&lt;/date&gt;&lt;/pub-dates&gt;&lt;/dates&gt;&lt;isbn&gt;0749-6419&lt;/isbn&gt;&lt;accession-num&gt;WOS:000460718900007&lt;/accession-num&gt;&lt;urls&gt;&lt;related-urls&gt;&lt;url&gt;&amp;lt;Go to ISI&amp;gt;://WOS:000460718900007&lt;/url&gt;&lt;/related-urls&gt;&lt;/urls&gt;&lt;language&gt;English&lt;/language&gt;&lt;/record&gt;&lt;/Cite&gt;&lt;/EndNote&gt;</w:instrText>
      </w:r>
      <w:r w:rsidR="00162260"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[16]</w:t>
      </w:r>
      <w:r w:rsidR="00162260" w:rsidRPr="000E18C5">
        <w:rPr>
          <w:rFonts w:asciiTheme="majorBidi" w:hAnsiTheme="majorBidi" w:cstheme="majorBidi"/>
          <w:lang w:eastAsia="ja-JP"/>
        </w:rPr>
        <w:fldChar w:fldCharType="end"/>
      </w:r>
      <w:r w:rsidR="00CF2CC8" w:rsidRPr="000E18C5">
        <w:rPr>
          <w:rFonts w:asciiTheme="majorBidi" w:hAnsiTheme="majorBidi" w:cstheme="majorBidi"/>
          <w:lang w:eastAsia="ja-JP"/>
        </w:rPr>
        <w:t xml:space="preserve">, </w:t>
      </w:r>
      <w:r w:rsidR="00AA4127">
        <w:rPr>
          <w:rFonts w:asciiTheme="majorBidi" w:hAnsiTheme="majorBidi" w:cstheme="majorBidi"/>
          <w:lang w:eastAsia="ja-JP"/>
        </w:rPr>
        <w:t xml:space="preserve">and </w:t>
      </w:r>
      <w:r w:rsidR="00AA4127" w:rsidRPr="000E18C5">
        <w:rPr>
          <w:rFonts w:asciiTheme="majorBidi" w:hAnsiTheme="majorBidi" w:cstheme="majorBidi"/>
          <w:lang w:eastAsia="ja-JP"/>
        </w:rPr>
        <w:t>continuum dislocation dynamic-based crystal plasticity</w:t>
      </w:r>
      <w:r w:rsidR="00AA4127" w:rsidRPr="000E18C5">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PjxSZWNOdW0+MjIxMjwvUmVjTnVtPjxEaXNwbGF5VGV4dD5bMTctMTldPC9EaXNwbGF5VGV4dD48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3C4143">
        <w:rPr>
          <w:rFonts w:asciiTheme="majorBidi" w:hAnsiTheme="majorBidi" w:cstheme="majorBidi"/>
          <w:color w:val="000000" w:themeColor="text1"/>
          <w:lang w:eastAsia="zh-CN"/>
        </w:rPr>
        <w:instrText xml:space="preserve"> ADDIN EN.CITE </w:instrText>
      </w:r>
      <w:r w:rsidR="003C4143">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PjxSZWNOdW0+MjIxMjwvUmVjTnVtPjxEaXNwbGF5VGV4dD5bMTctMTldPC9EaXNwbGF5VGV4dD48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3C4143">
        <w:rPr>
          <w:rFonts w:asciiTheme="majorBidi" w:hAnsiTheme="majorBidi" w:cstheme="majorBidi"/>
          <w:color w:val="000000" w:themeColor="text1"/>
          <w:lang w:eastAsia="zh-CN"/>
        </w:rPr>
        <w:instrText xml:space="preserve"> ADDIN EN.CITE.DATA </w:instrText>
      </w:r>
      <w:r w:rsidR="003C4143">
        <w:rPr>
          <w:rFonts w:asciiTheme="majorBidi" w:hAnsiTheme="majorBidi" w:cstheme="majorBidi"/>
          <w:color w:val="000000" w:themeColor="text1"/>
          <w:lang w:eastAsia="zh-CN"/>
        </w:rPr>
      </w:r>
      <w:r w:rsidR="003C4143">
        <w:rPr>
          <w:rFonts w:asciiTheme="majorBidi" w:hAnsiTheme="majorBidi" w:cstheme="majorBidi"/>
          <w:color w:val="000000" w:themeColor="text1"/>
          <w:lang w:eastAsia="zh-CN"/>
        </w:rPr>
        <w:fldChar w:fldCharType="end"/>
      </w:r>
      <w:r w:rsidR="00AA4127" w:rsidRPr="000E18C5">
        <w:rPr>
          <w:rFonts w:asciiTheme="majorBidi" w:hAnsiTheme="majorBidi" w:cstheme="majorBidi"/>
          <w:color w:val="000000" w:themeColor="text1"/>
          <w:lang w:eastAsia="zh-CN"/>
        </w:rPr>
      </w:r>
      <w:r w:rsidR="00AA4127" w:rsidRPr="000E18C5">
        <w:rPr>
          <w:rFonts w:asciiTheme="majorBidi" w:hAnsiTheme="majorBidi" w:cstheme="majorBidi"/>
          <w:color w:val="000000" w:themeColor="text1"/>
          <w:lang w:eastAsia="zh-CN"/>
        </w:rPr>
        <w:fldChar w:fldCharType="separate"/>
      </w:r>
      <w:r w:rsidR="003C4143">
        <w:rPr>
          <w:rFonts w:asciiTheme="majorBidi" w:hAnsiTheme="majorBidi" w:cstheme="majorBidi"/>
          <w:noProof/>
          <w:color w:val="000000" w:themeColor="text1"/>
          <w:lang w:eastAsia="zh-CN"/>
        </w:rPr>
        <w:t>[17-19]</w:t>
      </w:r>
      <w:r w:rsidR="00AA4127" w:rsidRPr="000E18C5">
        <w:rPr>
          <w:rFonts w:asciiTheme="majorBidi" w:hAnsiTheme="majorBidi" w:cstheme="majorBidi"/>
          <w:color w:val="000000" w:themeColor="text1"/>
          <w:lang w:eastAsia="zh-CN"/>
        </w:rPr>
        <w:fldChar w:fldCharType="end"/>
      </w:r>
      <w:r w:rsidR="00AA4127">
        <w:rPr>
          <w:rFonts w:asciiTheme="majorBidi" w:hAnsiTheme="majorBidi" w:cstheme="majorBidi"/>
          <w:color w:val="000000" w:themeColor="text1"/>
          <w:lang w:eastAsia="zh-CN"/>
        </w:rPr>
        <w:t xml:space="preserve">, in addition to </w:t>
      </w:r>
      <w:r w:rsidR="00C24583" w:rsidRPr="000E18C5">
        <w:rPr>
          <w:rFonts w:asciiTheme="majorBidi" w:hAnsiTheme="majorBidi" w:cstheme="majorBidi"/>
          <w:lang w:eastAsia="ja-JP"/>
        </w:rPr>
        <w:t>continuum dislocation dynamic</w:t>
      </w:r>
      <w:r w:rsidR="008B467D" w:rsidRPr="000E18C5">
        <w:rPr>
          <w:rFonts w:asciiTheme="majorBidi" w:hAnsiTheme="majorBidi" w:cstheme="majorBidi"/>
          <w:lang w:eastAsia="ja-JP"/>
        </w:rPr>
        <w:t>s</w:t>
      </w:r>
      <w:r w:rsidR="00A23AC4" w:rsidRPr="000E18C5">
        <w:rPr>
          <w:rFonts w:asciiTheme="majorBidi" w:hAnsiTheme="majorBidi" w:cstheme="majorBidi"/>
          <w:lang w:eastAsia="ja-JP"/>
        </w:rPr>
        <w:t>-</w:t>
      </w:r>
      <w:r w:rsidR="00C24583" w:rsidRPr="000E18C5">
        <w:rPr>
          <w:rFonts w:asciiTheme="majorBidi" w:hAnsiTheme="majorBidi" w:cstheme="majorBidi"/>
          <w:lang w:eastAsia="ja-JP"/>
        </w:rPr>
        <w:t>based crystal plasticity</w:t>
      </w:r>
      <w:r w:rsidR="00C24583" w:rsidRPr="000E18C5">
        <w:rPr>
          <w:rFonts w:asciiTheme="majorBidi" w:hAnsiTheme="majorBidi" w:cstheme="majorBidi"/>
          <w:lang w:eastAsia="zh-CN"/>
        </w:rPr>
        <w:fldChar w:fldCharType="begin">
          <w:fldData xml:space="preserve">PEVuZE5vdGU+PENpdGU+PEF1dGhvcj5Ib2NocmFpbmVyPC9BdXRob3I+PFllYXI+MjAxNjwvWWVh
cj48UmVjTnVtPjIyMTg8L1JlY051bT48RGlzcGxheVRleHQ+WzIwLCAyMV08L0Rpc3BsYXlUZXh0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3C4143">
        <w:rPr>
          <w:rFonts w:asciiTheme="majorBidi" w:hAnsiTheme="majorBidi" w:cstheme="majorBidi"/>
          <w:lang w:eastAsia="zh-CN"/>
        </w:rPr>
        <w:instrText xml:space="preserve"> ADDIN EN.CITE </w:instrText>
      </w:r>
      <w:r w:rsidR="003C4143">
        <w:rPr>
          <w:rFonts w:asciiTheme="majorBidi" w:hAnsiTheme="majorBidi" w:cstheme="majorBidi"/>
          <w:lang w:eastAsia="zh-CN"/>
        </w:rPr>
        <w:fldChar w:fldCharType="begin">
          <w:fldData xml:space="preserve">PEVuZE5vdGU+PENpdGU+PEF1dGhvcj5Ib2NocmFpbmVyPC9BdXRob3I+PFllYXI+MjAxNjwvWWVh
cj48UmVjTnVtPjIyMTg8L1JlY051bT48RGlzcGxheVRleHQ+WzIwLCAyMV08L0Rpc3BsYXlUZXh0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3C4143">
        <w:rPr>
          <w:rFonts w:asciiTheme="majorBidi" w:hAnsiTheme="majorBidi" w:cstheme="majorBidi"/>
          <w:lang w:eastAsia="zh-CN"/>
        </w:rPr>
        <w:instrText xml:space="preserve"> ADDIN EN.CITE.DATA </w:instrText>
      </w:r>
      <w:r w:rsidR="003C4143">
        <w:rPr>
          <w:rFonts w:asciiTheme="majorBidi" w:hAnsiTheme="majorBidi" w:cstheme="majorBidi"/>
          <w:lang w:eastAsia="zh-CN"/>
        </w:rPr>
      </w:r>
      <w:r w:rsidR="003C4143">
        <w:rPr>
          <w:rFonts w:asciiTheme="majorBidi" w:hAnsiTheme="majorBidi" w:cstheme="majorBidi"/>
          <w:lang w:eastAsia="zh-CN"/>
        </w:rPr>
        <w:fldChar w:fldCharType="end"/>
      </w:r>
      <w:r w:rsidR="00C24583" w:rsidRPr="000E18C5">
        <w:rPr>
          <w:rFonts w:asciiTheme="majorBidi" w:hAnsiTheme="majorBidi" w:cstheme="majorBidi"/>
          <w:lang w:eastAsia="zh-CN"/>
        </w:rPr>
      </w:r>
      <w:r w:rsidR="00C24583" w:rsidRPr="000E18C5">
        <w:rPr>
          <w:rFonts w:asciiTheme="majorBidi" w:hAnsiTheme="majorBidi" w:cstheme="majorBidi"/>
          <w:lang w:eastAsia="zh-CN"/>
        </w:rPr>
        <w:fldChar w:fldCharType="separate"/>
      </w:r>
      <w:r w:rsidR="003C4143">
        <w:rPr>
          <w:rFonts w:asciiTheme="majorBidi" w:hAnsiTheme="majorBidi" w:cstheme="majorBidi"/>
          <w:noProof/>
          <w:lang w:eastAsia="zh-CN"/>
        </w:rPr>
        <w:t>[20, 21]</w:t>
      </w:r>
      <w:r w:rsidR="00C24583" w:rsidRPr="000E18C5">
        <w:rPr>
          <w:rFonts w:asciiTheme="majorBidi" w:hAnsiTheme="majorBidi" w:cstheme="majorBidi"/>
          <w:lang w:eastAsia="zh-CN"/>
        </w:rPr>
        <w:fldChar w:fldCharType="end"/>
      </w:r>
      <w:r w:rsidR="00C24583" w:rsidRPr="000E18C5">
        <w:rPr>
          <w:rFonts w:asciiTheme="majorBidi" w:hAnsiTheme="majorBidi" w:cstheme="majorBidi"/>
          <w:lang w:eastAsia="ja-JP"/>
        </w:rPr>
        <w:t xml:space="preserve">, </w:t>
      </w:r>
      <w:r w:rsidR="00CF2CC8" w:rsidRPr="000E18C5">
        <w:rPr>
          <w:rFonts w:asciiTheme="majorBidi" w:hAnsiTheme="majorBidi" w:cstheme="majorBidi"/>
          <w:lang w:eastAsia="ja-JP"/>
        </w:rPr>
        <w:t xml:space="preserve">have </w:t>
      </w:r>
      <w:r w:rsidR="00A23AC4" w:rsidRPr="000E18C5">
        <w:rPr>
          <w:rFonts w:asciiTheme="majorBidi" w:hAnsiTheme="majorBidi" w:cstheme="majorBidi"/>
          <w:lang w:eastAsia="ja-JP"/>
        </w:rPr>
        <w:t xml:space="preserve">also </w:t>
      </w:r>
      <w:r w:rsidR="00CF2CC8" w:rsidRPr="000E18C5">
        <w:rPr>
          <w:rFonts w:asciiTheme="majorBidi" w:hAnsiTheme="majorBidi" w:cstheme="majorBidi"/>
          <w:lang w:eastAsia="ja-JP"/>
        </w:rPr>
        <w:t>been developed</w:t>
      </w:r>
      <w:r w:rsidR="00443630" w:rsidRPr="000E18C5">
        <w:rPr>
          <w:rFonts w:asciiTheme="majorBidi" w:hAnsiTheme="majorBidi" w:cstheme="majorBidi"/>
          <w:lang w:eastAsia="ja-JP"/>
        </w:rPr>
        <w:t xml:space="preserve"> to </w:t>
      </w:r>
      <w:r w:rsidR="002E6F82" w:rsidRPr="000E18C5">
        <w:rPr>
          <w:rFonts w:asciiTheme="majorBidi" w:hAnsiTheme="majorBidi" w:cstheme="majorBidi"/>
          <w:lang w:eastAsia="ja-JP"/>
        </w:rPr>
        <w:t xml:space="preserve">study dislocation structure evolution during deformation. </w:t>
      </w:r>
      <w:r w:rsidR="006305B0" w:rsidRPr="000E18C5">
        <w:rPr>
          <w:rFonts w:asciiTheme="majorBidi" w:hAnsiTheme="majorBidi" w:cstheme="majorBidi"/>
          <w:lang w:eastAsia="ja-JP"/>
        </w:rPr>
        <w:t xml:space="preserve">These models </w:t>
      </w:r>
      <w:r w:rsidR="00E001C6" w:rsidRPr="000E18C5">
        <w:rPr>
          <w:rFonts w:asciiTheme="majorBidi" w:hAnsiTheme="majorBidi" w:cstheme="majorBidi"/>
          <w:lang w:eastAsia="ja-JP"/>
        </w:rPr>
        <w:t xml:space="preserve">strengthen the simulation capability </w:t>
      </w:r>
      <w:r w:rsidR="00636E33" w:rsidRPr="000E18C5">
        <w:rPr>
          <w:rFonts w:asciiTheme="majorBidi" w:hAnsiTheme="majorBidi" w:cstheme="majorBidi"/>
          <w:lang w:eastAsia="ja-JP"/>
        </w:rPr>
        <w:t xml:space="preserve">in </w:t>
      </w:r>
      <w:r w:rsidR="00A8653C" w:rsidRPr="000E18C5">
        <w:rPr>
          <w:rFonts w:asciiTheme="majorBidi" w:hAnsiTheme="majorBidi" w:cstheme="majorBidi"/>
          <w:lang w:eastAsia="ja-JP"/>
        </w:rPr>
        <w:t>studying</w:t>
      </w:r>
      <w:r w:rsidR="00636E33" w:rsidRPr="000E18C5">
        <w:rPr>
          <w:rFonts w:asciiTheme="majorBidi" w:hAnsiTheme="majorBidi" w:cstheme="majorBidi"/>
          <w:lang w:eastAsia="ja-JP"/>
        </w:rPr>
        <w:t xml:space="preserve"> the interaction between </w:t>
      </w:r>
      <w:r w:rsidR="005C754F" w:rsidRPr="000E18C5">
        <w:rPr>
          <w:rFonts w:asciiTheme="majorBidi" w:hAnsiTheme="majorBidi" w:cstheme="majorBidi"/>
          <w:lang w:eastAsia="ja-JP"/>
        </w:rPr>
        <w:t>phase separation</w:t>
      </w:r>
      <w:r w:rsidR="00A8653C" w:rsidRPr="000E18C5">
        <w:rPr>
          <w:rFonts w:asciiTheme="majorBidi" w:hAnsiTheme="majorBidi" w:cstheme="majorBidi"/>
          <w:lang w:eastAsia="ja-JP"/>
        </w:rPr>
        <w:t xml:space="preserve">, </w:t>
      </w:r>
      <w:r w:rsidR="005C754F" w:rsidRPr="000E18C5">
        <w:rPr>
          <w:rFonts w:asciiTheme="majorBidi" w:hAnsiTheme="majorBidi" w:cstheme="majorBidi"/>
          <w:lang w:eastAsia="ja-JP"/>
        </w:rPr>
        <w:t xml:space="preserve">dislocation structure evolution, and </w:t>
      </w:r>
      <w:r w:rsidR="00636E33" w:rsidRPr="000E18C5">
        <w:rPr>
          <w:rFonts w:asciiTheme="majorBidi" w:hAnsiTheme="majorBidi" w:cstheme="majorBidi"/>
          <w:lang w:eastAsia="ja-JP"/>
        </w:rPr>
        <w:t xml:space="preserve">plastic </w:t>
      </w:r>
      <w:r w:rsidR="00636E33" w:rsidRPr="000E18C5">
        <w:rPr>
          <w:rFonts w:asciiTheme="majorBidi" w:hAnsiTheme="majorBidi" w:cstheme="majorBidi"/>
          <w:lang w:eastAsia="ja-JP"/>
        </w:rPr>
        <w:lastRenderedPageBreak/>
        <w:t>deformation</w:t>
      </w:r>
      <w:r w:rsidR="005C754F" w:rsidRPr="000E18C5">
        <w:rPr>
          <w:rFonts w:asciiTheme="majorBidi" w:hAnsiTheme="majorBidi" w:cstheme="majorBidi"/>
          <w:lang w:eastAsia="ja-JP"/>
        </w:rPr>
        <w:t>.</w:t>
      </w:r>
      <w:r w:rsidR="008C3E9D" w:rsidRPr="000E18C5">
        <w:rPr>
          <w:rFonts w:asciiTheme="majorBidi" w:hAnsiTheme="majorBidi" w:cstheme="majorBidi"/>
          <w:lang w:eastAsia="ja-JP"/>
        </w:rPr>
        <w:t xml:space="preserve"> </w:t>
      </w:r>
      <w:r w:rsidR="00AA4127">
        <w:rPr>
          <w:rFonts w:asciiTheme="majorBidi" w:hAnsiTheme="majorBidi" w:cstheme="majorBidi"/>
          <w:lang w:eastAsia="zh-CN"/>
        </w:rPr>
        <w:t>Previously, the authors have</w:t>
      </w:r>
      <w:r w:rsidR="00174AE1" w:rsidRPr="000E18C5">
        <w:rPr>
          <w:rFonts w:asciiTheme="majorBidi" w:hAnsiTheme="majorBidi" w:cstheme="majorBidi"/>
          <w:color w:val="000000" w:themeColor="text1"/>
        </w:rPr>
        <w:t xml:space="preserve"> </w:t>
      </w:r>
      <w:r w:rsidR="00397994" w:rsidRPr="000E18C5">
        <w:rPr>
          <w:rFonts w:asciiTheme="majorBidi" w:hAnsiTheme="majorBidi" w:cstheme="majorBidi"/>
          <w:color w:val="000000" w:themeColor="text1"/>
        </w:rPr>
        <w:t xml:space="preserve">developed </w:t>
      </w:r>
      <w:r w:rsidR="008F17D4" w:rsidRPr="000E18C5">
        <w:rPr>
          <w:rFonts w:asciiTheme="majorBidi" w:hAnsiTheme="majorBidi" w:cstheme="majorBidi"/>
          <w:color w:val="000000" w:themeColor="text1"/>
        </w:rPr>
        <w:t xml:space="preserve">a number of microstructure evolution models in UMo fuels including </w:t>
      </w:r>
      <w:r w:rsidR="00DF2A94" w:rsidRPr="000E18C5">
        <w:rPr>
          <w:rFonts w:asciiTheme="majorBidi" w:hAnsiTheme="majorBidi" w:cstheme="majorBidi"/>
          <w:color w:val="000000" w:themeColor="text1"/>
        </w:rPr>
        <w:t>gas bubble superlattice formation</w:t>
      </w:r>
      <w:r w:rsidR="00F90AA5" w:rsidRPr="000E18C5">
        <w:rPr>
          <w:rFonts w:asciiTheme="majorBidi" w:hAnsiTheme="majorBidi" w:cstheme="majorBidi"/>
          <w:color w:val="000000" w:themeColor="text1"/>
        </w:rPr>
        <w:fldChar w:fldCharType="begin"/>
      </w:r>
      <w:r w:rsidR="000C6DDB">
        <w:rPr>
          <w:rFonts w:asciiTheme="majorBidi" w:hAnsiTheme="majorBidi" w:cstheme="majorBidi"/>
          <w:color w:val="000000" w:themeColor="text1"/>
        </w:rPr>
        <w:instrText xml:space="preserve"> ADDIN EN.CITE &lt;EndNote&gt;&lt;Cite&gt;&lt;Author&gt;Hu&lt;/Author&gt;&lt;Year&gt;2016&lt;/Year&gt;&lt;RecNum&gt;1648&lt;/RecNum&gt;&lt;DisplayText&gt;[22]&lt;/DisplayText&gt;&lt;record&gt;&lt;rec-number&gt;1648&lt;/rec-number&gt;&lt;foreign-keys&gt;&lt;key app="EN" db-id="z2dws5pr0dxws8exxvxpxp2u05s5ps9w2rtz" timestamp="0"&gt;1648&lt;/key&gt;&lt;/foreign-keys&gt;&lt;ref-type name="Journal Article"&gt;17&lt;/ref-type&gt;&lt;contributors&gt;&lt;authors&gt;&lt;author&gt;Hu, S. Y.&lt;/author&gt;&lt;author&gt;Burkes, D. E.&lt;/author&gt;&lt;author&gt;Lavender, C. A.&lt;/author&gt;&lt;author&gt;Senor, D. J.&lt;/author&gt;&lt;author&gt;Setyawan, W.&lt;/author&gt;&lt;author&gt;Xu, Z. J.&lt;/author&gt;&lt;/authors&gt;&lt;/contributors&gt;&lt;auth-address&gt;Pacific Northwest Natl Lab, POB 999, Richland, WA 99352 USA&lt;/auth-address&gt;&lt;titles&gt;&lt;title&gt;Formation mechanism of gas bubble superlattice in UMo metal fuels: Phase-field modeling investigation&lt;/title&gt;&lt;secondary-title&gt;Journal of Nuclear Materials&lt;/secondary-title&gt;&lt;alt-title&gt;J Nucl Mater&amp;#xD;J Nucl Mater&lt;/alt-title&gt;&lt;/titles&gt;&lt;periodical&gt;&lt;full-title&gt;Journal of Nuclear Materials&lt;/full-title&gt;&lt;abbr-1&gt;J Nucl Mater&lt;/abbr-1&gt;&lt;/periodical&gt;&lt;pages&gt;202-215&lt;/pages&gt;&lt;volume&gt;479&lt;/volume&gt;&lt;keywords&gt;&lt;keyword&gt;umo metal fuels&lt;/keyword&gt;&lt;keyword&gt;gas bubble superlattice&lt;/keyword&gt;&lt;keyword&gt;one-dimensional migration&lt;/keyword&gt;&lt;keyword&gt;radiation effects&lt;/keyword&gt;&lt;keyword&gt;phase-field method&lt;/keyword&gt;&lt;keyword&gt;void-lattice formation&lt;/keyword&gt;&lt;keyword&gt;molecular-dynamics simulation&lt;/keyword&gt;&lt;keyword&gt;augmented-wave method&lt;/keyword&gt;&lt;keyword&gt;equation-of-state&lt;/keyword&gt;&lt;keyword&gt;mo alloy fuel&lt;/keyword&gt;&lt;keyword&gt;u-mo&lt;/keyword&gt;&lt;keyword&gt;fission-gas&lt;/keyword&gt;&lt;keyword&gt;dispersion fuel&lt;/keyword&gt;&lt;keyword&gt;interstitial diffusion&lt;/keyword&gt;&lt;keyword&gt;thermal-conductivity&lt;/keyword&gt;&lt;/keywords&gt;&lt;dates&gt;&lt;year&gt;2016&lt;/year&gt;&lt;pub-dates&gt;&lt;date&gt;Oct&lt;/date&gt;&lt;/pub-dates&gt;&lt;/dates&gt;&lt;isbn&gt;0022-3115&lt;/isbn&gt;&lt;accession-num&gt;ISI:000383552200025&lt;/accession-num&gt;&lt;urls&gt;&lt;related-urls&gt;&lt;url&gt;&amp;lt;Go to ISI&amp;gt;://000383552200025&lt;/url&gt;&lt;/related-urls&gt;&lt;/urls&gt;&lt;language&gt;English&lt;/language&gt;&lt;/record&gt;&lt;/Cite&gt;&lt;/EndNote&gt;</w:instrText>
      </w:r>
      <w:r w:rsidR="00F90AA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[22]</w:t>
      </w:r>
      <w:r w:rsidR="00F90AA5" w:rsidRPr="000E18C5">
        <w:rPr>
          <w:rFonts w:asciiTheme="majorBidi" w:hAnsiTheme="majorBidi" w:cstheme="majorBidi"/>
          <w:color w:val="000000" w:themeColor="text1"/>
        </w:rPr>
        <w:fldChar w:fldCharType="end"/>
      </w:r>
      <w:r w:rsidR="00DF2A94" w:rsidRPr="000E18C5">
        <w:rPr>
          <w:rFonts w:asciiTheme="majorBidi" w:hAnsiTheme="majorBidi" w:cstheme="majorBidi"/>
          <w:color w:val="000000" w:themeColor="text1"/>
        </w:rPr>
        <w:t>, radiation-induced recrystallization</w:t>
      </w:r>
      <w:r w:rsidR="002A4E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&lt;EndNote&gt;&lt;Cite&gt;&lt;Author&gt;Hu&lt;/Author&gt;&lt;Year&gt;2017&lt;/Year&gt;&lt;RecNum&gt;2039&lt;/RecNum&gt;&lt;DisplayText&gt;[23]&lt;/DisplayText&gt;&lt;record&gt;&lt;rec-number&gt;2039&lt;/rec-number&gt;&lt;foreign-keys&gt;&lt;key app="EN" db-id="z2dws5pr0dxws8exxvxpxp2u05s5ps9w2rtz" timestamp="0"&gt;2039&lt;/key&gt;&lt;/foreign-keys&gt;&lt;ref-type name="Journal Article"&gt;17&lt;/ref-type&gt;&lt;contributors&gt;&lt;authors&gt;&lt;author&gt;Hu, Shenyang&lt;/author&gt;&lt;author&gt;Joshi, Vineet&lt;/author&gt;&lt;author&gt;Lavender, Curt A.&lt;/author&gt;&lt;/authors&gt;&lt;/contributors&gt;&lt;titles&gt;&lt;title&gt;A Rate-Theory–Phase-Field Model of Irradiation-Induced Recrystallization in UMo Nuclear Fuels&lt;/title&gt;&lt;secondary-title&gt;JOM&lt;/secondary-title&gt;&lt;/titles&gt;&lt;periodical&gt;&lt;full-title&gt;Jom&lt;/full-title&gt;&lt;abbr-1&gt;Jom-Us&lt;/abbr-1&gt;&lt;/periodical&gt;&lt;pages&gt;2554-2562&lt;/pages&gt;&lt;volume&gt;69&lt;/volume&gt;&lt;number&gt;12&lt;/number&gt;&lt;dates&gt;&lt;year&gt;2017&lt;/year&gt;&lt;pub-dates&gt;&lt;date&gt;December 01&lt;/date&gt;&lt;/pub-dates&gt;&lt;/dates&gt;&lt;isbn&gt;1543-1851&lt;/isbn&gt;&lt;label&gt;Hu2017&lt;/label&gt;&lt;work-type&gt;journal article&lt;/work-type&gt;&lt;urls&gt;&lt;related-urls&gt;&lt;url&gt;&lt;style face="underline" font="default" size="100%"&gt;https://doi.org/10.1007/s11837-017-2611-4&lt;/style&gt;&lt;/url&gt;&lt;/related-urls&gt;&lt;/urls&gt;&lt;electronic-resource-num&gt;10.1007/s11837-017-2611-4&lt;/electronic-resource-num&gt;&lt;/record&gt;&lt;/Cite&gt;&lt;/EndNote&gt;</w:instrText>
      </w:r>
      <w:r w:rsidR="002A4E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[23]</w:t>
      </w:r>
      <w:r w:rsidR="002A4E8A" w:rsidRPr="000E18C5">
        <w:rPr>
          <w:rFonts w:asciiTheme="majorBidi" w:hAnsiTheme="majorBidi" w:cstheme="majorBidi"/>
          <w:color w:val="000000" w:themeColor="text1"/>
        </w:rPr>
        <w:fldChar w:fldCharType="end"/>
      </w:r>
      <w:r w:rsidR="00AA4127">
        <w:rPr>
          <w:rFonts w:asciiTheme="majorBidi" w:hAnsiTheme="majorBidi" w:cstheme="majorBidi"/>
          <w:color w:val="000000" w:themeColor="text1"/>
        </w:rPr>
        <w:t>,</w:t>
      </w:r>
      <w:r w:rsidR="00DF2A94" w:rsidRPr="000E18C5">
        <w:rPr>
          <w:rFonts w:asciiTheme="majorBidi" w:hAnsiTheme="majorBidi" w:cstheme="majorBidi"/>
          <w:color w:val="000000" w:themeColor="text1"/>
        </w:rPr>
        <w:t xml:space="preserve"> and </w:t>
      </w:r>
      <w:r w:rsidR="00FE1728" w:rsidRPr="000E18C5">
        <w:rPr>
          <w:rFonts w:asciiTheme="majorBidi" w:hAnsiTheme="majorBidi" w:cstheme="majorBidi"/>
          <w:color w:val="000000" w:themeColor="text1"/>
        </w:rPr>
        <w:t xml:space="preserve">defect clustering </w:t>
      </w:r>
      <w:r w:rsidR="00AA4127">
        <w:rPr>
          <w:rFonts w:asciiTheme="majorBidi" w:hAnsiTheme="majorBidi" w:cstheme="majorBidi"/>
          <w:color w:val="000000" w:themeColor="text1"/>
        </w:rPr>
        <w:t>with</w:t>
      </w:r>
      <w:r w:rsidR="00AA4127" w:rsidRPr="000E18C5">
        <w:rPr>
          <w:rFonts w:asciiTheme="majorBidi" w:hAnsiTheme="majorBidi" w:cstheme="majorBidi"/>
          <w:color w:val="000000" w:themeColor="text1"/>
        </w:rPr>
        <w:t xml:space="preserve"> </w:t>
      </w:r>
      <w:r w:rsidR="00FE1728" w:rsidRPr="000E18C5">
        <w:rPr>
          <w:rFonts w:asciiTheme="majorBidi" w:hAnsiTheme="majorBidi" w:cstheme="majorBidi"/>
          <w:color w:val="000000" w:themeColor="text1"/>
        </w:rPr>
        <w:t>non-equilibrium gas bubble association growth</w:t>
      </w:r>
      <w:r w:rsidR="003B4D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B4D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3B4D8A" w:rsidRPr="000E18C5">
        <w:rPr>
          <w:rFonts w:asciiTheme="majorBidi" w:hAnsiTheme="majorBidi" w:cstheme="majorBidi"/>
          <w:color w:val="000000" w:themeColor="text1"/>
        </w:rPr>
        <w:fldChar w:fldCharType="end"/>
      </w:r>
      <w:r w:rsidR="00FE1728" w:rsidRPr="000E18C5">
        <w:rPr>
          <w:rFonts w:asciiTheme="majorBidi" w:hAnsiTheme="majorBidi" w:cstheme="majorBidi"/>
          <w:color w:val="000000" w:themeColor="text1"/>
        </w:rPr>
        <w:t xml:space="preserve">. </w:t>
      </w:r>
      <w:r w:rsidR="000D12BB" w:rsidRPr="000E18C5">
        <w:rPr>
          <w:rFonts w:asciiTheme="majorBidi" w:hAnsiTheme="majorBidi" w:cstheme="majorBidi"/>
          <w:color w:val="000000" w:themeColor="text1"/>
        </w:rPr>
        <w:t>In this work,</w:t>
      </w:r>
      <w:r w:rsidR="009C17EC" w:rsidRPr="000E18C5">
        <w:rPr>
          <w:rFonts w:asciiTheme="majorBidi" w:hAnsiTheme="majorBidi" w:cstheme="majorBidi"/>
          <w:color w:val="000000" w:themeColor="text1"/>
        </w:rPr>
        <w:t xml:space="preserve"> </w:t>
      </w:r>
      <w:r w:rsidR="000D12BB" w:rsidRPr="000E18C5">
        <w:rPr>
          <w:rFonts w:asciiTheme="majorBidi" w:hAnsiTheme="majorBidi" w:cstheme="majorBidi"/>
          <w:lang w:eastAsia="zh-CN"/>
        </w:rPr>
        <w:t>we</w:t>
      </w:r>
      <w:r w:rsidR="00E2112B" w:rsidRPr="000E18C5">
        <w:rPr>
          <w:rFonts w:asciiTheme="majorBidi" w:hAnsiTheme="majorBidi" w:cstheme="majorBidi"/>
          <w:color w:val="000000"/>
          <w:lang w:eastAsia="ko-KR"/>
        </w:rPr>
        <w:t xml:space="preserve"> leverage the existing computational capability of gas bubble evolution</w:t>
      </w:r>
      <w:r w:rsidR="000D12BB" w:rsidRPr="000E18C5">
        <w:rPr>
          <w:rFonts w:asciiTheme="majorBidi" w:hAnsiTheme="majorBidi" w:cstheme="majorBidi"/>
          <w:color w:val="000000"/>
          <w:lang w:eastAsia="ko-KR"/>
        </w:rPr>
        <w:t xml:space="preserve"> </w:t>
      </w:r>
      <w:r w:rsidR="00E2112B" w:rsidRPr="000E18C5">
        <w:rPr>
          <w:rFonts w:asciiTheme="majorBidi" w:hAnsiTheme="majorBidi" w:cstheme="majorBidi"/>
          <w:color w:val="000000"/>
          <w:lang w:eastAsia="ko-KR"/>
        </w:rPr>
        <w:t xml:space="preserve">and </w:t>
      </w:r>
      <w:r w:rsidR="004727C3" w:rsidRPr="000E18C5">
        <w:rPr>
          <w:rFonts w:asciiTheme="majorBidi" w:hAnsiTheme="majorBidi" w:cstheme="majorBidi"/>
          <w:color w:val="000000"/>
          <w:lang w:eastAsia="ko-KR"/>
        </w:rPr>
        <w:t>crystal plasticity</w:t>
      </w:r>
      <w:r w:rsidR="00E2112B" w:rsidRPr="000E18C5">
        <w:rPr>
          <w:rFonts w:asciiTheme="majorBidi" w:hAnsiTheme="majorBidi" w:cstheme="majorBidi"/>
          <w:color w:val="000000"/>
          <w:lang w:eastAsia="ko-KR"/>
        </w:rPr>
        <w:t xml:space="preserve"> to develop a </w:t>
      </w:r>
      <w:r w:rsidR="00E82684" w:rsidRPr="000E18C5">
        <w:rPr>
          <w:rFonts w:asciiTheme="majorBidi" w:hAnsiTheme="majorBidi" w:cstheme="majorBidi"/>
          <w:color w:val="000000"/>
          <w:lang w:eastAsia="ko-KR"/>
        </w:rPr>
        <w:t xml:space="preserve">phase-field model of gas bubble evolution in polycrystalline </w:t>
      </w:r>
      <w:r w:rsidR="00E2112B" w:rsidRPr="000E18C5">
        <w:rPr>
          <w:rFonts w:asciiTheme="majorBidi" w:hAnsiTheme="majorBidi" w:cstheme="majorBidi"/>
          <w:color w:val="000000"/>
          <w:lang w:eastAsia="ko-KR"/>
        </w:rPr>
        <w:t>UMo fuels</w:t>
      </w:r>
      <w:r w:rsidR="00E82684" w:rsidRPr="000E18C5">
        <w:rPr>
          <w:rFonts w:asciiTheme="majorBidi" w:hAnsiTheme="majorBidi" w:cstheme="majorBidi"/>
          <w:color w:val="000000"/>
          <w:lang w:eastAsia="ko-KR"/>
        </w:rPr>
        <w:t xml:space="preserve"> under </w:t>
      </w:r>
      <w:r w:rsidR="004727C3" w:rsidRPr="000E18C5">
        <w:rPr>
          <w:rFonts w:asciiTheme="majorBidi" w:hAnsiTheme="majorBidi" w:cstheme="majorBidi"/>
          <w:color w:val="000000"/>
          <w:lang w:eastAsia="ko-KR"/>
        </w:rPr>
        <w:t xml:space="preserve">elastic-plastic deformation </w:t>
      </w:r>
      <w:r w:rsidR="00AA4127">
        <w:rPr>
          <w:rFonts w:asciiTheme="majorBidi" w:hAnsiTheme="majorBidi" w:cstheme="majorBidi"/>
          <w:color w:val="000000"/>
          <w:lang w:eastAsia="ko-KR"/>
        </w:rPr>
        <w:t>to</w:t>
      </w:r>
      <w:r w:rsidR="00AA4127" w:rsidRPr="000E18C5">
        <w:rPr>
          <w:rFonts w:asciiTheme="majorBidi" w:hAnsiTheme="majorBidi" w:cstheme="majorBidi"/>
          <w:color w:val="000000"/>
          <w:lang w:eastAsia="ko-KR"/>
        </w:rPr>
        <w:t xml:space="preserve"> </w:t>
      </w:r>
      <w:r w:rsidR="004727C3" w:rsidRPr="000E18C5">
        <w:rPr>
          <w:rFonts w:asciiTheme="majorBidi" w:hAnsiTheme="majorBidi" w:cstheme="majorBidi"/>
          <w:color w:val="000000"/>
          <w:lang w:eastAsia="ko-KR"/>
        </w:rPr>
        <w:t>study the effect of gas bubble structures</w:t>
      </w:r>
      <w:r w:rsidR="00AA4127">
        <w:rPr>
          <w:rFonts w:asciiTheme="majorBidi" w:hAnsiTheme="majorBidi" w:cstheme="majorBidi"/>
          <w:color w:val="000000"/>
          <w:lang w:eastAsia="ko-KR"/>
        </w:rPr>
        <w:t>,</w:t>
      </w:r>
      <w:r w:rsidR="004727C3" w:rsidRPr="000E18C5">
        <w:rPr>
          <w:rFonts w:asciiTheme="majorBidi" w:hAnsiTheme="majorBidi" w:cstheme="majorBidi"/>
          <w:color w:val="000000"/>
          <w:lang w:eastAsia="ko-KR"/>
        </w:rPr>
        <w:t xml:space="preserve"> such as volume fraction and internal pressures</w:t>
      </w:r>
      <w:r w:rsidR="00AA4127">
        <w:rPr>
          <w:rFonts w:asciiTheme="majorBidi" w:hAnsiTheme="majorBidi" w:cstheme="majorBidi"/>
          <w:color w:val="000000"/>
          <w:lang w:eastAsia="ko-KR"/>
        </w:rPr>
        <w:t>,</w:t>
      </w:r>
      <w:r w:rsidR="004727C3" w:rsidRPr="000E18C5">
        <w:rPr>
          <w:rFonts w:asciiTheme="majorBidi" w:hAnsiTheme="majorBidi" w:cstheme="majorBidi"/>
          <w:color w:val="000000"/>
          <w:lang w:eastAsia="ko-KR"/>
        </w:rPr>
        <w:t xml:space="preserve"> on mechanical properties as well as the </w:t>
      </w:r>
      <w:r w:rsidR="00400514">
        <w:rPr>
          <w:rFonts w:asciiTheme="majorBidi" w:hAnsiTheme="majorBidi" w:cstheme="majorBidi"/>
          <w:color w:val="000000"/>
          <w:lang w:eastAsia="ko-KR"/>
        </w:rPr>
        <w:t>effect of local stress</w:t>
      </w:r>
      <w:r w:rsidR="000D5614">
        <w:rPr>
          <w:rFonts w:asciiTheme="majorBidi" w:hAnsiTheme="majorBidi" w:cstheme="majorBidi"/>
          <w:color w:val="000000"/>
          <w:lang w:eastAsia="ko-KR"/>
        </w:rPr>
        <w:t xml:space="preserve"> on</w:t>
      </w:r>
      <w:r w:rsidR="00AA4127">
        <w:rPr>
          <w:rFonts w:asciiTheme="majorBidi" w:hAnsiTheme="majorBidi" w:cstheme="majorBidi"/>
          <w:color w:val="000000"/>
          <w:lang w:eastAsia="ko-KR"/>
        </w:rPr>
        <w:t xml:space="preserve"> </w:t>
      </w:r>
      <w:r w:rsidR="000D5614">
        <w:rPr>
          <w:rFonts w:asciiTheme="majorBidi" w:hAnsiTheme="majorBidi" w:cstheme="majorBidi"/>
          <w:color w:val="000000"/>
          <w:lang w:eastAsia="ko-KR"/>
        </w:rPr>
        <w:t>gas bubble evolution.</w:t>
      </w:r>
      <w:r w:rsidR="004727C3" w:rsidRPr="000E18C5">
        <w:rPr>
          <w:rFonts w:asciiTheme="majorBidi" w:hAnsiTheme="majorBidi" w:cstheme="majorBidi"/>
          <w:color w:val="000000"/>
          <w:lang w:eastAsia="ko-KR"/>
        </w:rPr>
        <w:t xml:space="preserve"> </w:t>
      </w:r>
    </w:p>
    <w:p w14:paraId="76B866ED" w14:textId="77777777" w:rsidR="004F6A03" w:rsidRPr="000E18C5" w:rsidRDefault="007A328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P</w:t>
      </w:r>
      <w:r w:rsidR="00CF3102" w:rsidRPr="000E18C5">
        <w:rPr>
          <w:rFonts w:asciiTheme="majorBidi" w:hAnsiTheme="majorBidi" w:cstheme="majorBidi"/>
          <w:color w:val="000000"/>
        </w:rPr>
        <w:t xml:space="preserve">hase-field model of </w:t>
      </w:r>
      <w:r w:rsidR="002E4833" w:rsidRPr="000E18C5">
        <w:rPr>
          <w:rFonts w:asciiTheme="majorBidi" w:hAnsiTheme="majorBidi" w:cstheme="majorBidi"/>
          <w:color w:val="000000"/>
        </w:rPr>
        <w:t xml:space="preserve">gas bubble evolution </w:t>
      </w:r>
      <w:r w:rsidR="004F6A03" w:rsidRPr="000E18C5">
        <w:rPr>
          <w:rFonts w:asciiTheme="majorBidi" w:hAnsiTheme="majorBidi" w:cstheme="majorBidi"/>
          <w:color w:val="000000"/>
        </w:rPr>
        <w:t xml:space="preserve">in polycrystalline UMo </w:t>
      </w:r>
      <w:r w:rsidR="002E4833" w:rsidRPr="000E18C5">
        <w:rPr>
          <w:rFonts w:asciiTheme="majorBidi" w:hAnsiTheme="majorBidi" w:cstheme="majorBidi"/>
          <w:color w:val="000000"/>
        </w:rPr>
        <w:t>under elastic</w:t>
      </w:r>
      <w:r w:rsidRPr="000E18C5">
        <w:rPr>
          <w:rFonts w:asciiTheme="majorBidi" w:hAnsiTheme="majorBidi" w:cstheme="majorBidi"/>
          <w:color w:val="000000"/>
        </w:rPr>
        <w:t>-plastic deformation</w:t>
      </w:r>
      <w:r w:rsidR="00CF7A46" w:rsidRPr="000E18C5">
        <w:rPr>
          <w:rFonts w:asciiTheme="majorBidi" w:hAnsiTheme="majorBidi" w:cstheme="majorBidi"/>
          <w:color w:val="000000"/>
        </w:rPr>
        <w:t xml:space="preserve"> </w:t>
      </w:r>
    </w:p>
    <w:p w14:paraId="1FEB5D84" w14:textId="3EA8E77A" w:rsidR="00046D7D" w:rsidRDefault="00064E7F"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We consider </w:t>
      </w:r>
      <w:r w:rsidR="00944978" w:rsidRPr="000E18C5">
        <w:rPr>
          <w:rFonts w:asciiTheme="majorBidi" w:eastAsia="Times New Roman" w:hAnsiTheme="majorBidi" w:cstheme="majorBidi"/>
          <w:color w:val="000000" w:themeColor="text1"/>
        </w:rPr>
        <w:t xml:space="preserve">gas bubble evolution in </w:t>
      </w:r>
      <w:r w:rsidR="00AD5B56" w:rsidRPr="000E18C5">
        <w:rPr>
          <w:rFonts w:asciiTheme="majorBidi" w:eastAsia="Times New Roman" w:hAnsiTheme="majorBidi" w:cstheme="majorBidi"/>
          <w:color w:val="000000" w:themeColor="text1"/>
        </w:rPr>
        <w:t xml:space="preserve">a representative volume </w:t>
      </w:r>
      <w:r w:rsidR="000D2952" w:rsidRPr="000E18C5">
        <w:rPr>
          <w:rFonts w:asciiTheme="majorBidi" w:eastAsia="Times New Roman" w:hAnsiTheme="majorBidi" w:cstheme="majorBidi"/>
          <w:color w:val="000000" w:themeColor="text1"/>
        </w:rPr>
        <w:t xml:space="preserve">of </w:t>
      </w:r>
      <w:r w:rsidR="00944978" w:rsidRPr="000E18C5">
        <w:rPr>
          <w:rFonts w:asciiTheme="majorBidi" w:eastAsia="Times New Roman" w:hAnsiTheme="majorBidi" w:cstheme="majorBidi"/>
          <w:color w:val="000000" w:themeColor="text1"/>
        </w:rPr>
        <w:t xml:space="preserve">polycrystalline UMo </w:t>
      </w:r>
      <w:r w:rsidR="00AD5B56" w:rsidRPr="000E18C5">
        <w:rPr>
          <w:rFonts w:asciiTheme="majorBidi" w:eastAsia="Times New Roman" w:hAnsiTheme="majorBidi" w:cstheme="majorBidi"/>
          <w:color w:val="000000" w:themeColor="text1"/>
        </w:rPr>
        <w:t xml:space="preserve">in </w:t>
      </w:r>
      <w:r w:rsidR="000D2952" w:rsidRPr="000E18C5">
        <w:rPr>
          <w:rFonts w:asciiTheme="majorBidi" w:eastAsia="Times New Roman" w:hAnsiTheme="majorBidi" w:cstheme="majorBidi"/>
          <w:color w:val="000000" w:themeColor="text1"/>
        </w:rPr>
        <w:t>monolithic UMo fuels</w:t>
      </w:r>
      <w:r w:rsidR="00CA75C5" w:rsidRPr="000E18C5">
        <w:rPr>
          <w:rFonts w:asciiTheme="majorBidi" w:eastAsia="Times New Roman" w:hAnsiTheme="majorBidi" w:cstheme="majorBidi"/>
          <w:color w:val="000000" w:themeColor="text1"/>
        </w:rPr>
        <w:t xml:space="preserve"> as shown in Figure 2</w:t>
      </w:r>
      <w:r w:rsidR="00EC7F26" w:rsidRPr="000E18C5">
        <w:rPr>
          <w:rFonts w:asciiTheme="majorBidi" w:eastAsia="Times New Roman" w:hAnsiTheme="majorBidi" w:cstheme="majorBidi"/>
          <w:color w:val="000000" w:themeColor="text1"/>
        </w:rPr>
        <w:t>.</w:t>
      </w:r>
      <w:r w:rsidR="00CF7A41">
        <w:rPr>
          <w:rFonts w:asciiTheme="majorBidi" w:eastAsia="Times New Roman" w:hAnsiTheme="majorBidi" w:cstheme="majorBidi"/>
          <w:color w:val="000000" w:themeColor="text1"/>
        </w:rPr>
        <w:t xml:space="preserve"> The </w:t>
      </w:r>
      <w:r w:rsidR="006179F0">
        <w:rPr>
          <w:rFonts w:asciiTheme="majorBidi" w:eastAsia="Times New Roman" w:hAnsiTheme="majorBidi" w:cstheme="majorBidi"/>
          <w:color w:val="000000" w:themeColor="text1"/>
        </w:rPr>
        <w:t>axes</w:t>
      </w:r>
      <w:r w:rsidR="00D06A5C"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xyz</m:t>
        </m:r>
      </m:oMath>
      <w:r w:rsidR="00EC7F26" w:rsidRPr="000E18C5">
        <w:rPr>
          <w:rFonts w:asciiTheme="majorBidi" w:eastAsia="Times New Roman" w:hAnsiTheme="majorBidi" w:cstheme="majorBidi"/>
          <w:color w:val="000000" w:themeColor="text1"/>
        </w:rPr>
        <w:t xml:space="preserve"> denote the global coordinate while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x</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y</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z</m:t>
            </m:r>
          </m:e>
          <m:sub>
            <m:r>
              <w:rPr>
                <w:rFonts w:ascii="Cambria Math" w:eastAsia="Times New Roman" w:hAnsi="Cambria Math" w:cstheme="majorBidi"/>
                <w:color w:val="000000" w:themeColor="text1"/>
              </w:rPr>
              <m:t>β</m:t>
            </m:r>
          </m:sub>
        </m:sSub>
      </m:oMath>
      <w:r w:rsidR="00EC7F26" w:rsidRPr="000E18C5">
        <w:rPr>
          <w:rFonts w:asciiTheme="majorBidi" w:eastAsia="Times New Roman" w:hAnsiTheme="majorBidi" w:cstheme="majorBidi"/>
          <w:color w:val="000000" w:themeColor="text1"/>
        </w:rPr>
        <w:t xml:space="preserve"> is the local coordinate</w:t>
      </w:r>
      <w:r w:rsidR="000D6CEF" w:rsidRPr="000E18C5">
        <w:rPr>
          <w:rFonts w:asciiTheme="majorBidi" w:eastAsia="Times New Roman" w:hAnsiTheme="majorBidi" w:cstheme="majorBidi"/>
          <w:color w:val="000000" w:themeColor="text1"/>
        </w:rPr>
        <w:t xml:space="preserve"> of grain </w:t>
      </w:r>
      <m:oMath>
        <m:r>
          <w:rPr>
            <w:rFonts w:ascii="Cambria Math" w:eastAsia="Times New Roman" w:hAnsi="Cambria Math" w:cstheme="majorBidi"/>
            <w:color w:val="000000" w:themeColor="text1"/>
          </w:rPr>
          <m:t>β</m:t>
        </m:r>
      </m:oMath>
      <w:r w:rsidR="000D6CEF" w:rsidRPr="000E18C5">
        <w:rPr>
          <w:rFonts w:asciiTheme="majorBidi" w:eastAsia="Times New Roman" w:hAnsiTheme="majorBidi" w:cstheme="majorBidi"/>
          <w:color w:val="000000" w:themeColor="text1"/>
        </w:rPr>
        <w:t xml:space="preserve">. </w:t>
      </w:r>
      <w:r w:rsidR="0028563C" w:rsidRPr="000E18C5">
        <w:rPr>
          <w:rFonts w:asciiTheme="majorBidi" w:eastAsia="Times New Roman" w:hAnsiTheme="majorBidi" w:cstheme="majorBidi"/>
          <w:color w:val="000000" w:themeColor="text1"/>
        </w:rPr>
        <w:t xml:space="preserve">The orientation of grain </w:t>
      </w:r>
      <m:oMath>
        <m:r>
          <w:rPr>
            <w:rFonts w:ascii="Cambria Math" w:eastAsia="Times New Roman" w:hAnsi="Cambria Math" w:cstheme="majorBidi"/>
            <w:color w:val="000000" w:themeColor="text1"/>
          </w:rPr>
          <m:t>β</m:t>
        </m:r>
      </m:oMath>
      <w:r w:rsidR="0028563C" w:rsidRPr="000E18C5">
        <w:rPr>
          <w:rFonts w:asciiTheme="majorBidi" w:eastAsia="Times New Roman" w:hAnsiTheme="majorBidi" w:cstheme="majorBidi"/>
          <w:color w:val="000000" w:themeColor="text1"/>
        </w:rPr>
        <w:t xml:space="preserve"> in the global coordinate</w:t>
      </w:r>
      <w:r w:rsidR="00C520CF" w:rsidRPr="000E18C5">
        <w:rPr>
          <w:rFonts w:asciiTheme="majorBidi" w:eastAsia="Times New Roman" w:hAnsiTheme="majorBidi" w:cstheme="majorBidi"/>
          <w:color w:val="000000" w:themeColor="text1"/>
        </w:rPr>
        <w:t xml:space="preserve"> is described by the Euler angle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(ϕ</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,θ</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,ψ</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oMath>
      <w:r w:rsidR="00F3483F" w:rsidRPr="000E18C5">
        <w:rPr>
          <w:rFonts w:asciiTheme="majorBidi" w:eastAsia="Times New Roman" w:hAnsiTheme="majorBidi" w:cstheme="majorBidi"/>
          <w:color w:val="000000" w:themeColor="text1"/>
        </w:rPr>
        <w:t xml:space="preserve">. </w:t>
      </w:r>
      <w:r w:rsidR="00B60B8D" w:rsidRPr="000E18C5">
        <w:rPr>
          <w:rFonts w:asciiTheme="majorBidi" w:eastAsia="Times New Roman" w:hAnsiTheme="majorBidi" w:cstheme="majorBidi"/>
          <w:color w:val="000000" w:themeColor="text1"/>
        </w:rPr>
        <w:t xml:space="preserve">The </w:t>
      </w:r>
      <w:r w:rsidR="00A70E32" w:rsidRPr="000E18C5">
        <w:rPr>
          <w:rFonts w:asciiTheme="majorBidi" w:eastAsia="Times New Roman" w:hAnsiTheme="majorBidi" w:cstheme="majorBidi"/>
          <w:color w:val="000000" w:themeColor="text1"/>
        </w:rPr>
        <w:t>volumetric swelling</w:t>
      </w:r>
      <w:r w:rsidR="000743A6" w:rsidRPr="000E18C5">
        <w:rPr>
          <w:rFonts w:asciiTheme="majorBidi" w:eastAsia="Times New Roman" w:hAnsiTheme="majorBidi" w:cstheme="majorBidi"/>
          <w:color w:val="000000" w:themeColor="text1"/>
        </w:rPr>
        <w:t xml:space="preserve"> associated with fission gas bubbles in</w:t>
      </w:r>
      <w:r w:rsidR="00B60B8D" w:rsidRPr="000E18C5">
        <w:rPr>
          <w:rFonts w:asciiTheme="majorBidi" w:eastAsia="Times New Roman" w:hAnsiTheme="majorBidi" w:cstheme="majorBidi"/>
          <w:color w:val="000000" w:themeColor="text1"/>
        </w:rPr>
        <w:t xml:space="preserve"> </w:t>
      </w:r>
      <w:r w:rsidR="006179F0">
        <w:rPr>
          <w:rFonts w:asciiTheme="majorBidi" w:eastAsia="Times New Roman" w:hAnsiTheme="majorBidi" w:cstheme="majorBidi"/>
          <w:color w:val="000000" w:themeColor="text1"/>
        </w:rPr>
        <w:t xml:space="preserve">a </w:t>
      </w:r>
      <w:r w:rsidR="00B60B8D" w:rsidRPr="000E18C5">
        <w:rPr>
          <w:rFonts w:asciiTheme="majorBidi" w:eastAsia="Times New Roman" w:hAnsiTheme="majorBidi" w:cstheme="majorBidi"/>
          <w:color w:val="000000" w:themeColor="text1"/>
        </w:rPr>
        <w:t>UMo</w:t>
      </w:r>
      <w:r w:rsidR="006179F0">
        <w:rPr>
          <w:rFonts w:asciiTheme="majorBidi" w:eastAsia="Times New Roman" w:hAnsiTheme="majorBidi" w:cstheme="majorBidi"/>
          <w:color w:val="000000" w:themeColor="text1"/>
        </w:rPr>
        <w:t xml:space="preserve"> fuel</w:t>
      </w:r>
      <w:r w:rsidR="00B60B8D" w:rsidRPr="000E18C5">
        <w:rPr>
          <w:rFonts w:asciiTheme="majorBidi" w:eastAsia="Times New Roman" w:hAnsiTheme="majorBidi" w:cstheme="majorBidi"/>
          <w:color w:val="000000" w:themeColor="text1"/>
        </w:rPr>
        <w:t xml:space="preserve"> </w:t>
      </w:r>
      <w:r w:rsidR="00C83475">
        <w:rPr>
          <w:rFonts w:asciiTheme="majorBidi" w:eastAsia="Times New Roman" w:hAnsiTheme="majorBidi" w:cstheme="majorBidi"/>
          <w:color w:val="000000" w:themeColor="text1"/>
        </w:rPr>
        <w:t>meat</w:t>
      </w:r>
      <w:r w:rsidR="00B60B8D" w:rsidRPr="000E18C5">
        <w:rPr>
          <w:rFonts w:asciiTheme="majorBidi" w:eastAsia="Times New Roman" w:hAnsiTheme="majorBidi" w:cstheme="majorBidi"/>
          <w:color w:val="000000" w:themeColor="text1"/>
        </w:rPr>
        <w:t xml:space="preserve"> </w:t>
      </w:r>
      <w:r w:rsidR="009E5349" w:rsidRPr="000E18C5">
        <w:rPr>
          <w:rFonts w:asciiTheme="majorBidi" w:eastAsia="Times New Roman" w:hAnsiTheme="majorBidi" w:cstheme="majorBidi"/>
          <w:color w:val="000000" w:themeColor="text1"/>
        </w:rPr>
        <w:t>is constrained by the Al cladding</w:t>
      </w:r>
      <w:r w:rsidR="00C60C2D" w:rsidRPr="000E18C5">
        <w:rPr>
          <w:rFonts w:asciiTheme="majorBidi" w:eastAsia="Times New Roman" w:hAnsiTheme="majorBidi" w:cstheme="majorBidi"/>
          <w:color w:val="000000" w:themeColor="text1"/>
        </w:rPr>
        <w:t xml:space="preserve">, which </w:t>
      </w:r>
      <w:r w:rsidR="00632037" w:rsidRPr="000E18C5">
        <w:rPr>
          <w:rFonts w:asciiTheme="majorBidi" w:eastAsia="Times New Roman" w:hAnsiTheme="majorBidi" w:cstheme="majorBidi"/>
          <w:color w:val="000000" w:themeColor="text1"/>
        </w:rPr>
        <w:t xml:space="preserve">produce stresses, and </w:t>
      </w:r>
      <w:r w:rsidR="006179F0">
        <w:rPr>
          <w:rFonts w:asciiTheme="majorBidi" w:eastAsia="Times New Roman" w:hAnsiTheme="majorBidi" w:cstheme="majorBidi"/>
          <w:color w:val="000000" w:themeColor="text1"/>
        </w:rPr>
        <w:t xml:space="preserve">both </w:t>
      </w:r>
      <w:r w:rsidR="00632037" w:rsidRPr="000E18C5">
        <w:rPr>
          <w:rFonts w:asciiTheme="majorBidi" w:eastAsia="Times New Roman" w:hAnsiTheme="majorBidi" w:cstheme="majorBidi"/>
          <w:color w:val="000000" w:themeColor="text1"/>
        </w:rPr>
        <w:t xml:space="preserve">plastic and creep deformation. </w:t>
      </w:r>
      <w:r w:rsidR="00012603" w:rsidRPr="000E18C5">
        <w:rPr>
          <w:rFonts w:asciiTheme="majorBidi" w:eastAsia="Times New Roman" w:hAnsiTheme="majorBidi" w:cstheme="majorBidi"/>
          <w:color w:val="000000" w:themeColor="text1"/>
        </w:rPr>
        <w:t>The in</w:t>
      </w:r>
      <w:r w:rsidR="009E16A2" w:rsidRPr="000E18C5">
        <w:rPr>
          <w:rFonts w:asciiTheme="majorBidi" w:eastAsia="Times New Roman" w:hAnsiTheme="majorBidi" w:cstheme="majorBidi"/>
          <w:color w:val="000000" w:themeColor="text1"/>
        </w:rPr>
        <w:t>ter</w:t>
      </w:r>
      <w:r w:rsidR="00012603" w:rsidRPr="000E18C5">
        <w:rPr>
          <w:rFonts w:asciiTheme="majorBidi" w:eastAsia="Times New Roman" w:hAnsiTheme="majorBidi" w:cstheme="majorBidi"/>
          <w:color w:val="000000" w:themeColor="text1"/>
        </w:rPr>
        <w:t>action between gas bubble</w:t>
      </w:r>
      <w:r w:rsidR="009E16A2" w:rsidRPr="000E18C5">
        <w:rPr>
          <w:rFonts w:asciiTheme="majorBidi" w:eastAsia="Times New Roman" w:hAnsiTheme="majorBidi" w:cstheme="majorBidi"/>
          <w:color w:val="000000" w:themeColor="text1"/>
        </w:rPr>
        <w:t xml:space="preserve"> swelling and inelastic deformation affect</w:t>
      </w:r>
      <w:r w:rsidR="00F02F24" w:rsidRPr="000E18C5">
        <w:rPr>
          <w:rFonts w:asciiTheme="majorBidi" w:eastAsia="Times New Roman" w:hAnsiTheme="majorBidi" w:cstheme="majorBidi"/>
          <w:color w:val="000000" w:themeColor="text1"/>
        </w:rPr>
        <w:t>s gas bubble growth as well as stress</w:t>
      </w:r>
      <w:r w:rsidR="00E718B3" w:rsidRPr="000E18C5">
        <w:rPr>
          <w:rFonts w:asciiTheme="majorBidi" w:eastAsia="Times New Roman" w:hAnsiTheme="majorBidi" w:cstheme="majorBidi"/>
          <w:color w:val="000000" w:themeColor="text1"/>
        </w:rPr>
        <w:t xml:space="preserve"> and strain, </w:t>
      </w:r>
      <w:r w:rsidR="006179F0">
        <w:rPr>
          <w:rFonts w:asciiTheme="majorBidi" w:eastAsia="Times New Roman" w:hAnsiTheme="majorBidi" w:cstheme="majorBidi"/>
          <w:color w:val="000000" w:themeColor="text1"/>
        </w:rPr>
        <w:t xml:space="preserve">and </w:t>
      </w:r>
      <w:r w:rsidR="00E718B3" w:rsidRPr="000E18C5">
        <w:rPr>
          <w:rFonts w:asciiTheme="majorBidi" w:eastAsia="Times New Roman" w:hAnsiTheme="majorBidi" w:cstheme="majorBidi"/>
          <w:color w:val="000000" w:themeColor="text1"/>
        </w:rPr>
        <w:t>hence, fuel performance.</w:t>
      </w:r>
      <w:r w:rsidR="00944978"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To describe the gas bubble evolution in the </w:t>
      </w:r>
      <w:r w:rsidR="005235F0" w:rsidRPr="000E18C5">
        <w:rPr>
          <w:rFonts w:asciiTheme="majorBidi" w:eastAsia="Times New Roman" w:hAnsiTheme="majorBidi" w:cstheme="majorBidi"/>
          <w:color w:val="000000" w:themeColor="text1"/>
        </w:rPr>
        <w:t>polycrystalline UMo</w:t>
      </w:r>
      <w:r w:rsidR="009137FF" w:rsidRPr="000E18C5">
        <w:rPr>
          <w:rFonts w:asciiTheme="majorBidi" w:eastAsia="Times New Roman" w:hAnsiTheme="majorBidi" w:cstheme="majorBidi"/>
          <w:color w:val="000000" w:themeColor="text1"/>
        </w:rPr>
        <w:t xml:space="preserve"> under </w:t>
      </w:r>
      <w:r w:rsidR="00DC19FD" w:rsidRPr="000E18C5">
        <w:rPr>
          <w:rFonts w:asciiTheme="majorBidi" w:eastAsia="Times New Roman" w:hAnsiTheme="majorBidi" w:cstheme="majorBidi"/>
          <w:color w:val="000000" w:themeColor="text1"/>
        </w:rPr>
        <w:t xml:space="preserve">irradiation and </w:t>
      </w:r>
      <w:r w:rsidR="009137FF" w:rsidRPr="000E18C5">
        <w:rPr>
          <w:rFonts w:asciiTheme="majorBidi" w:eastAsia="Times New Roman" w:hAnsiTheme="majorBidi" w:cstheme="majorBidi"/>
          <w:color w:val="000000" w:themeColor="text1"/>
        </w:rPr>
        <w:t>inelastic (plastic</w:t>
      </w:r>
      <w:r w:rsidR="001B568A" w:rsidRPr="000E18C5">
        <w:rPr>
          <w:rFonts w:asciiTheme="majorBidi" w:eastAsia="Times New Roman" w:hAnsiTheme="majorBidi" w:cstheme="majorBidi"/>
          <w:color w:val="000000" w:themeColor="text1"/>
        </w:rPr>
        <w:t xml:space="preserve"> </w:t>
      </w:r>
      <w:r w:rsidR="006179F0">
        <w:rPr>
          <w:rFonts w:asciiTheme="majorBidi" w:eastAsia="Times New Roman" w:hAnsiTheme="majorBidi" w:cstheme="majorBidi"/>
          <w:color w:val="000000" w:themeColor="text1"/>
        </w:rPr>
        <w:t>plus</w:t>
      </w:r>
      <w:r w:rsidR="001B568A" w:rsidRPr="000E18C5">
        <w:rPr>
          <w:rFonts w:asciiTheme="majorBidi" w:eastAsia="Times New Roman" w:hAnsiTheme="majorBidi" w:cstheme="majorBidi"/>
          <w:color w:val="000000" w:themeColor="text1"/>
        </w:rPr>
        <w:t xml:space="preserve"> </w:t>
      </w:r>
      <w:r w:rsidR="009137FF" w:rsidRPr="000E18C5">
        <w:rPr>
          <w:rFonts w:asciiTheme="majorBidi" w:eastAsia="Times New Roman" w:hAnsiTheme="majorBidi" w:cstheme="majorBidi"/>
          <w:color w:val="000000" w:themeColor="text1"/>
        </w:rPr>
        <w:t>creep) deformation</w:t>
      </w:r>
      <w:r w:rsidR="00046D7D" w:rsidRPr="000E18C5">
        <w:rPr>
          <w:rFonts w:asciiTheme="majorBidi" w:eastAsia="Times New Roman" w:hAnsiTheme="majorBidi" w:cstheme="majorBidi"/>
          <w:color w:val="000000" w:themeColor="text1"/>
        </w:rPr>
        <w:t>, two sets of field variables are used to describe the microstructure. One set is the order parameters</w:t>
      </w:r>
      <w:r w:rsidR="002A5069"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iCs/>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and</w:t>
      </w:r>
      <w:r w:rsidR="0022319A">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grain orientations and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gas</w:t>
      </w:r>
      <w:r w:rsidR="0022319A">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bubbles.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grain </w:t>
      </w:r>
      <m:oMath>
        <m:r>
          <w:rPr>
            <w:rFonts w:ascii="Cambria Math" w:eastAsia="Times New Roman" w:hAnsi="Cambria Math" w:cstheme="majorBidi"/>
            <w:color w:val="000000" w:themeColor="text1"/>
          </w:rPr>
          <m:t>β</m:t>
        </m:r>
      </m:oMath>
      <w:r w:rsidR="00046D7D" w:rsidRPr="000E18C5">
        <w:rPr>
          <w:rFonts w:asciiTheme="majorBidi" w:eastAsia="Times New Roman" w:hAnsiTheme="majorBidi" w:cstheme="majorBidi"/>
          <w:color w:val="000000" w:themeColor="text1"/>
        </w:rPr>
        <w:t xml:space="preserve">, 0 outside the grain </w:t>
      </w:r>
      <m:oMath>
        <m:r>
          <w:rPr>
            <w:rFonts w:ascii="Cambria Math" w:eastAsia="Times New Roman" w:hAnsi="Cambria Math" w:cstheme="majorBidi"/>
            <w:color w:val="000000" w:themeColor="text1"/>
          </w:rPr>
          <m:t>β</m:t>
        </m:r>
      </m:oMath>
      <w:r w:rsidR="006179F0">
        <w:rPr>
          <w:rFonts w:asciiTheme="majorBidi" w:eastAsia="Times New Roman" w:hAnsiTheme="majorBidi" w:cstheme="majorBidi"/>
          <w:color w:val="000000" w:themeColor="text1"/>
        </w:rPr>
        <w:t xml:space="preserve">, and </w:t>
      </w:r>
      <w:r w:rsidR="00046D7D" w:rsidRPr="000E18C5">
        <w:rPr>
          <w:rFonts w:asciiTheme="majorBidi" w:eastAsia="Times New Roman" w:hAnsiTheme="majorBidi" w:cstheme="majorBidi"/>
          <w:color w:val="000000" w:themeColor="text1"/>
        </w:rPr>
        <w:t>varies from 0 to 1</w:t>
      </w:r>
      <w:r w:rsidR="00143884">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across the grain boundaries. The order parameter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gas bubbles</w:t>
      </w:r>
      <w:r w:rsidR="006179F0">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0 outside gas bubble</w:t>
      </w:r>
      <w:r w:rsidR="00706D4A" w:rsidRPr="000E18C5">
        <w:rPr>
          <w:rFonts w:asciiTheme="majorBidi" w:eastAsia="Times New Roman" w:hAnsiTheme="majorBidi" w:cstheme="majorBidi"/>
          <w:color w:val="000000" w:themeColor="text1"/>
        </w:rPr>
        <w:t>s</w:t>
      </w:r>
      <w:r w:rsidR="006179F0">
        <w:rPr>
          <w:rFonts w:asciiTheme="majorBidi" w:eastAsia="Times New Roman" w:hAnsiTheme="majorBidi" w:cstheme="majorBidi"/>
          <w:color w:val="000000" w:themeColor="text1"/>
        </w:rPr>
        <w:t>,</w:t>
      </w:r>
      <w:r w:rsidR="00706D4A"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and varies from 0 to 1 across the interface between gas bubble and matrix. </w:t>
      </w:r>
      <w:r w:rsidR="00D60EAB" w:rsidRPr="000E18C5">
        <w:rPr>
          <w:rFonts w:asciiTheme="majorBidi" w:eastAsia="Times New Roman" w:hAnsiTheme="majorBidi" w:cstheme="majorBidi"/>
          <w:color w:val="000000" w:themeColor="text1"/>
        </w:rPr>
        <w:t xml:space="preserve">The other set of field variables </w:t>
      </w:r>
      <w:r w:rsidR="00D60EAB">
        <w:rPr>
          <w:rFonts w:asciiTheme="majorBidi" w:eastAsia="Times New Roman" w:hAnsiTheme="majorBidi" w:cstheme="majorBidi"/>
          <w:color w:val="000000" w:themeColor="text1"/>
        </w:rPr>
        <w:t>includes</w:t>
      </w:r>
      <w:r w:rsidR="00D60EAB" w:rsidRPr="000E18C5">
        <w:rPr>
          <w:rFonts w:asciiTheme="majorBidi" w:eastAsia="Times New Roman" w:hAnsiTheme="majorBidi" w:cstheme="majorBidi"/>
          <w:color w:val="000000" w:themeColor="text1"/>
        </w:rPr>
        <w:t xml:space="preserve"> defect concentrations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D60EAB" w:rsidRPr="000E18C5">
        <w:rPr>
          <w:rFonts w:asciiTheme="majorBidi" w:eastAsia="Times New Roman"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D60EAB"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oMath>
      <w:r w:rsidR="00D60EAB" w:rsidRPr="000E18C5">
        <w:rPr>
          <w:rFonts w:asciiTheme="majorBidi" w:eastAsia="Times New Roman" w:hAnsiTheme="majorBidi" w:cstheme="majorBidi"/>
          <w:color w:val="000000" w:themeColor="text1"/>
        </w:rPr>
        <w:t xml:space="preserve"> describe</w:t>
      </w:r>
      <w:proofErr w:type="spellStart"/>
      <w:r w:rsidR="00D60EAB">
        <w:rPr>
          <w:rFonts w:asciiTheme="majorBidi" w:eastAsia="Times New Roman" w:hAnsiTheme="majorBidi" w:cstheme="majorBidi"/>
          <w:color w:val="000000" w:themeColor="text1"/>
        </w:rPr>
        <w:t>s</w:t>
      </w:r>
      <w:proofErr w:type="spellEnd"/>
      <w:r w:rsidR="00D60EAB" w:rsidRPr="000E18C5">
        <w:rPr>
          <w:rFonts w:asciiTheme="majorBidi" w:eastAsia="Times New Roman" w:hAnsiTheme="majorBidi" w:cstheme="majorBidi"/>
          <w:color w:val="000000" w:themeColor="text1"/>
        </w:rPr>
        <w:t xml:space="preserve"> the concentrations of vacancy and interstitial clusters;</w:t>
      </w:r>
      <w:r w:rsidR="00D60EAB">
        <w:rPr>
          <w:rFonts w:asciiTheme="majorBidi" w:eastAsia="Times New Roman" w:hAnsiTheme="majorBidi" w:cstheme="majorBidi"/>
          <w:color w:val="000000" w:themeColor="text1"/>
        </w:rPr>
        <w:t xml:space="preserve"> where</w:t>
      </w:r>
      <w:r w:rsidR="00D60EAB"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li</m:t>
        </m:r>
      </m:oMath>
      <w:r w:rsidR="00D60EAB" w:rsidRPr="000E18C5">
        <w:rPr>
          <w:rFonts w:asciiTheme="majorBidi" w:eastAsia="Times New Roman" w:hAnsiTheme="majorBidi" w:cstheme="majorBidi"/>
          <w:color w:val="000000" w:themeColor="text1"/>
        </w:rPr>
        <w:t xml:space="preserve"> denotes a cluster with defect </w:t>
      </w:r>
      <m:oMath>
        <m:r>
          <w:rPr>
            <w:rFonts w:ascii="Cambria Math" w:eastAsia="Times New Roman" w:hAnsi="Cambria Math" w:cstheme="majorBidi"/>
            <w:color w:val="000000" w:themeColor="text1"/>
          </w:rPr>
          <m:t>i</m:t>
        </m:r>
      </m:oMath>
      <w:r w:rsidR="00D60EAB" w:rsidRPr="000E18C5">
        <w:rPr>
          <w:rFonts w:asciiTheme="majorBidi" w:eastAsia="Times New Roman" w:hAnsiTheme="majorBidi" w:cstheme="majorBidi"/>
          <w:color w:val="000000" w:themeColor="text1"/>
        </w:rPr>
        <w:t xml:space="preserve"> which could be vacancy or interstitial</w:t>
      </w:r>
      <w:r w:rsidR="00D60EAB">
        <w:rPr>
          <w:rFonts w:asciiTheme="majorBidi" w:eastAsia="Times New Roman" w:hAnsiTheme="majorBidi" w:cstheme="majorBidi"/>
          <w:color w:val="000000" w:themeColor="text1"/>
        </w:rPr>
        <w:t>,</w:t>
      </w:r>
      <w:r w:rsidR="00D60EAB" w:rsidRPr="000E18C5">
        <w:rPr>
          <w:rFonts w:asciiTheme="majorBidi" w:eastAsia="Times New Roman" w:hAnsiTheme="majorBidi" w:cstheme="majorBidi"/>
          <w:color w:val="000000" w:themeColor="text1"/>
        </w:rPr>
        <w:t xml:space="preserve"> while </w:t>
      </w:r>
      <m:oMath>
        <m:r>
          <w:rPr>
            <w:rFonts w:ascii="Cambria Math" w:eastAsia="Times New Roman" w:hAnsi="Cambria Math" w:cstheme="majorBidi"/>
            <w:color w:val="000000" w:themeColor="text1"/>
          </w:rPr>
          <m:t>l</m:t>
        </m:r>
      </m:oMath>
      <w:r w:rsidR="00D60EAB" w:rsidRPr="000E18C5">
        <w:rPr>
          <w:rFonts w:asciiTheme="majorBidi" w:eastAsia="Times New Roman" w:hAnsiTheme="majorBidi" w:cstheme="majorBidi"/>
          <w:color w:val="000000" w:themeColor="text1"/>
        </w:rPr>
        <w:t xml:space="preserve"> means cluster or loop,</w:t>
      </w:r>
      <w:r w:rsidR="00D60EAB">
        <w:rPr>
          <w:rFonts w:asciiTheme="majorBidi" w:eastAsia="Times New Roman" w:hAnsiTheme="majorBidi" w:cstheme="majorBidi"/>
          <w:color w:val="000000" w:themeColor="text1"/>
        </w:rPr>
        <w:t xml:space="preserve"> and</w:t>
      </w:r>
      <w:r w:rsidR="00D60EAB"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n</m:t>
        </m:r>
      </m:oMath>
      <w:r w:rsidR="00D60EAB" w:rsidRPr="000E18C5">
        <w:rPr>
          <w:rFonts w:asciiTheme="majorBidi" w:eastAsia="Times New Roman" w:hAnsiTheme="majorBidi" w:cstheme="majorBidi"/>
          <w:color w:val="000000" w:themeColor="text1"/>
        </w:rPr>
        <w:t xml:space="preserve"> is the number of </w:t>
      </w:r>
      <w:proofErr w:type="gramStart"/>
      <w:r w:rsidR="00D60EAB" w:rsidRPr="000E18C5">
        <w:rPr>
          <w:rFonts w:asciiTheme="majorBidi" w:eastAsia="Times New Roman" w:hAnsiTheme="majorBidi" w:cstheme="majorBidi"/>
          <w:color w:val="000000" w:themeColor="text1"/>
        </w:rPr>
        <w:t>defect</w:t>
      </w:r>
      <w:proofErr w:type="gramEnd"/>
      <w:r w:rsidR="00D60EAB"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i</m:t>
        </m:r>
      </m:oMath>
      <w:r w:rsidR="00D60EAB" w:rsidRPr="000E18C5">
        <w:rPr>
          <w:rFonts w:asciiTheme="majorBidi" w:eastAsia="Times New Roman" w:hAnsiTheme="majorBidi" w:cstheme="majorBidi"/>
          <w:color w:val="000000" w:themeColor="text1"/>
        </w:rPr>
        <w:t xml:space="preserve"> in </w:t>
      </w:r>
      <w:r w:rsidR="00D60EAB" w:rsidRPr="000E18C5">
        <w:rPr>
          <w:rFonts w:asciiTheme="majorBidi" w:eastAsia="Times New Roman" w:hAnsiTheme="majorBidi" w:cstheme="majorBidi"/>
          <w:color w:val="000000" w:themeColor="text1"/>
        </w:rPr>
        <w:lastRenderedPageBreak/>
        <w:t xml:space="preserve">the cluster </w:t>
      </w:r>
      <m:oMath>
        <m:r>
          <w:rPr>
            <w:rFonts w:ascii="Cambria Math" w:eastAsia="Times New Roman" w:hAnsi="Cambria Math" w:cstheme="majorBidi"/>
            <w:color w:val="000000" w:themeColor="text1"/>
          </w:rPr>
          <m:t>li</m:t>
        </m:r>
      </m:oMath>
      <w:r w:rsidR="00D60EAB">
        <w:rPr>
          <w:rFonts w:asciiTheme="majorBidi" w:eastAsia="Times New Roman" w:hAnsiTheme="majorBidi" w:cstheme="majorBidi"/>
          <w:color w:val="000000" w:themeColor="text1"/>
        </w:rPr>
        <w:t>.</w:t>
      </w:r>
      <w:r w:rsidR="00D60EAB"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D60EAB" w:rsidRPr="000E18C5">
        <w:rPr>
          <w:rFonts w:asciiTheme="majorBidi" w:eastAsia="Times New Roman" w:hAnsiTheme="majorBidi" w:cstheme="majorBidi"/>
          <w:color w:val="000000" w:themeColor="text1"/>
        </w:rPr>
        <w:t xml:space="preserve"> describes the concentration of fission gas atoms</w:t>
      </w:r>
      <w:r w:rsidR="00D60EAB">
        <w:rPr>
          <w:rFonts w:asciiTheme="majorBidi" w:eastAsia="Times New Roman" w:hAnsiTheme="majorBidi" w:cstheme="majorBidi"/>
          <w:color w:val="000000" w:themeColor="text1"/>
        </w:rPr>
        <w:t>, here treated as Xe</w:t>
      </w:r>
      <w:r w:rsidR="00D60EAB" w:rsidRPr="000E18C5">
        <w:rPr>
          <w:rFonts w:asciiTheme="majorBidi" w:eastAsia="Times New Roman" w:hAnsiTheme="majorBidi" w:cstheme="majorBidi"/>
          <w:color w:val="000000" w:themeColor="text1"/>
        </w:rPr>
        <w:t xml:space="preserve">, and </w:t>
      </w:r>
      <m:oMath>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D60EAB" w:rsidRPr="000E18C5">
        <w:rPr>
          <w:rFonts w:asciiTheme="majorBidi" w:eastAsia="Times New Roman" w:hAnsiTheme="majorBidi" w:cstheme="majorBidi"/>
          <w:color w:val="000000" w:themeColor="text1"/>
        </w:rPr>
        <w:t xml:space="preserve"> are global coordinate and time, respectively. </w:t>
      </w:r>
    </w:p>
    <w:p w14:paraId="190EADC3" w14:textId="16BBDC51" w:rsidR="00143884" w:rsidRDefault="00021364" w:rsidP="00021364">
      <w:pPr>
        <w:keepNext/>
        <w:spacing w:before="120" w:after="120" w:line="360" w:lineRule="auto"/>
        <w:jc w:val="center"/>
        <w:outlineLvl w:val="3"/>
        <w:rPr>
          <w:rFonts w:asciiTheme="majorBidi" w:eastAsia="Times New Roman" w:hAnsiTheme="majorBidi" w:cstheme="majorBidi"/>
          <w:color w:val="000000" w:themeColor="text1"/>
        </w:rPr>
      </w:pPr>
      <w:r w:rsidRPr="00021364">
        <w:rPr>
          <w:noProof/>
        </w:rPr>
        <w:t xml:space="preserve"> </w:t>
      </w:r>
      <w:r w:rsidRPr="00021364">
        <w:rPr>
          <w:rFonts w:asciiTheme="majorBidi" w:eastAsia="Times New Roman" w:hAnsiTheme="majorBidi" w:cstheme="majorBidi"/>
          <w:noProof/>
          <w:color w:val="000000" w:themeColor="text1"/>
        </w:rPr>
        <w:drawing>
          <wp:inline distT="0" distB="0" distL="0" distR="0" wp14:anchorId="594A08C6" wp14:editId="01433B70">
            <wp:extent cx="5486400" cy="3595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595370"/>
                    </a:xfrm>
                    <a:prstGeom prst="rect">
                      <a:avLst/>
                    </a:prstGeom>
                  </pic:spPr>
                </pic:pic>
              </a:graphicData>
            </a:graphic>
          </wp:inline>
        </w:drawing>
      </w:r>
    </w:p>
    <w:p w14:paraId="31B280B9" w14:textId="53202740" w:rsidR="00143884" w:rsidRPr="000E18C5" w:rsidRDefault="00143884"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Figure 2. Illustration of polycrystalline UMo with distributed gas bubbles</w:t>
      </w:r>
      <w:ins w:id="1" w:author="Hu, Shenyang" w:date="2021-04-24T07:52:00Z">
        <w:r w:rsidR="0047647B">
          <w:rPr>
            <w:rFonts w:asciiTheme="majorBidi" w:eastAsia="Times New Roman" w:hAnsiTheme="majorBidi" w:cstheme="majorBidi"/>
            <w:color w:val="000000" w:themeColor="text1"/>
          </w:rPr>
          <w:t xml:space="preserve">, where F is the applied </w:t>
        </w:r>
        <w:r w:rsidR="00355A42">
          <w:rPr>
            <w:rFonts w:asciiTheme="majorBidi" w:eastAsia="Times New Roman" w:hAnsiTheme="majorBidi" w:cstheme="majorBidi"/>
            <w:color w:val="000000" w:themeColor="text1"/>
          </w:rPr>
          <w:t>force.</w:t>
        </w:r>
      </w:ins>
      <w:del w:id="2" w:author="Hu, Shenyang" w:date="2021-04-24T07:51:00Z">
        <w:r w:rsidRPr="000E18C5" w:rsidDel="00021364">
          <w:rPr>
            <w:rFonts w:asciiTheme="majorBidi" w:eastAsia="Times New Roman" w:hAnsiTheme="majorBidi" w:cstheme="majorBidi"/>
            <w:color w:val="000000" w:themeColor="text1"/>
          </w:rPr>
          <w:delText xml:space="preserve"> </w:delText>
        </w:r>
      </w:del>
    </w:p>
    <w:p w14:paraId="4B12C000" w14:textId="63807899" w:rsidR="00C37629" w:rsidRPr="000E18C5" w:rsidRDefault="00046D7D"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color w:val="000000" w:themeColor="text1"/>
        </w:rPr>
        <w:t>A phase-field model of grain growth</w:t>
      </w:r>
      <w:r w:rsidR="00323245" w:rsidRPr="000E18C5">
        <w:rPr>
          <w:rFonts w:asciiTheme="majorBidi" w:hAnsiTheme="majorBidi" w:cstheme="majorBidi"/>
          <w:color w:val="000000" w:themeColor="text1"/>
        </w:rPr>
        <w:fldChar w:fldCharType="begin"/>
      </w:r>
      <w:r w:rsidR="000C6DDB">
        <w:rPr>
          <w:rFonts w:asciiTheme="majorBidi" w:hAnsiTheme="majorBidi" w:cstheme="majorBidi"/>
          <w:color w:val="000000" w:themeColor="text1"/>
        </w:rPr>
        <w:instrText xml:space="preserve"> ADDIN EN.CITE &lt;EndNote&gt;&lt;Cite&gt;&lt;Author&gt;Chen&lt;/Author&gt;&lt;Year&gt;2002&lt;/Year&gt;&lt;RecNum&gt;83&lt;/RecNum&gt;&lt;DisplayText&gt;[25]&lt;/DisplayText&gt;&lt;record&gt;&lt;rec-number&gt;83&lt;/rec-number&gt;&lt;foreign-keys&gt;&lt;key app="EN" db-id="z2dws5pr0dxws8exxvxpxp2u05s5ps9w2rtz" timestamp="0"&gt;83&lt;/key&gt;&lt;/foreign-keys&gt;&lt;ref-type name="Journal Article"&gt;17&lt;/ref-type&gt;&lt;contributors&gt;&lt;authors&gt;&lt;author&gt;Chen, L. Q.&lt;/author&gt;&lt;/authors&gt;&lt;/contributors&gt;&lt;auth-address&gt;Chen, LQ&amp;#xD;Penn State Univ, Dept Mat Sci &amp;amp; Engn, University Pk, PA 16802 USA&amp;#xD;Penn State Univ, Dept Mat Sci &amp;amp; Engn, University Pk, PA 16802 USA&amp;#xD;Penn State Univ, Dept Mat Sci &amp;amp; Engn, University Pk, PA 16802 USA&lt;/auth-address&gt;&lt;titles&gt;&lt;title&gt;Phase-field models for microstructure evolution&lt;/title&gt;&lt;secondary-title&gt;Annual Review of Materials Research&lt;/secondary-title&gt;&lt;alt-title&gt;Ann Rev Mater Res&lt;/alt-title&gt;&lt;/titles&gt;&lt;pages&gt;113-140&lt;/pages&gt;&lt;volume&gt;32&lt;/volume&gt;&lt;keywords&gt;&lt;keyword&gt;solidification&lt;/keyword&gt;&lt;keyword&gt;phase transformations&lt;/keyword&gt;&lt;keyword&gt;grain growth&lt;/keyword&gt;&lt;keyword&gt;computer simulation&lt;/keyword&gt;&lt;keyword&gt;morphological evolution&lt;/keyword&gt;&lt;keyword&gt;diffuse-interface model&lt;/keyword&gt;&lt;keyword&gt;coherent tetragonal precipitate&lt;/keyword&gt;&lt;keyword&gt;ferroelectric domain formation&lt;/keyword&gt;&lt;keyword&gt;stress-induced instabilities&lt;/keyword&gt;&lt;keyword&gt;dendritic crystal-growth&lt;/keyword&gt;&lt;keyword&gt;spectral-galerkin method&lt;/keyword&gt;&lt;keyword&gt;grain-boundary motion&lt;/keyword&gt;&lt;keyword&gt;stabilized cubic zro2&lt;/keyword&gt;&lt;keyword&gt;computer-simulation&lt;/keyword&gt;&lt;keyword&gt;binary alloy&lt;/keyword&gt;&lt;/keywords&gt;&lt;dates&gt;&lt;year&gt;2002&lt;/year&gt;&lt;/dates&gt;&lt;isbn&gt;1531-7331&lt;/isbn&gt;&lt;accession-num&gt;ISI:000177827600006&lt;/accession-num&gt;&lt;urls&gt;&lt;related-urls&gt;&lt;url&gt;&amp;lt;Go to ISI&amp;gt;://000177827600006&lt;/url&gt;&lt;/related-urls&gt;&lt;/urls&gt;&lt;electronic-resource-num&gt;DOI 10.1146/annurev.matsci.32.112001.132041&lt;/electronic-resource-num&gt;&lt;language&gt;English&lt;/language&gt;&lt;/record&gt;&lt;/Cite&gt;&lt;/EndNote&gt;</w:instrText>
      </w:r>
      <w:r w:rsidR="0032324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[25]</w:t>
      </w:r>
      <w:r w:rsidR="00323245" w:rsidRPr="000E18C5">
        <w:rPr>
          <w:rFonts w:asciiTheme="majorBidi" w:hAnsiTheme="majorBidi" w:cstheme="majorBidi"/>
          <w:color w:val="000000" w:themeColor="text1"/>
        </w:rPr>
        <w:fldChar w:fldCharType="end"/>
      </w:r>
      <w:r w:rsidRPr="000E18C5">
        <w:rPr>
          <w:rFonts w:asciiTheme="majorBidi" w:hAnsiTheme="majorBidi" w:cstheme="majorBidi"/>
          <w:color w:val="000000" w:themeColor="text1"/>
        </w:rPr>
        <w:t xml:space="preserve"> is used to generate polycrystalline structures. The grain boundaries are defined by a shape function </w:t>
      </w:r>
      <m:oMath>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=2</m:t>
        </m:r>
        <m:nary>
          <m:naryPr>
            <m:chr m:val="∑"/>
            <m:limLoc m:val="undOvr"/>
            <m:ctrlPr>
              <w:rPr>
                <w:rFonts w:ascii="Cambria Math" w:hAnsi="Cambria Math" w:cstheme="majorBidi"/>
                <w:i/>
                <w:color w:val="000000" w:themeColor="text1"/>
              </w:rPr>
            </m:ctrlPr>
          </m:naryPr>
          <m:sub>
            <m:r>
              <w:rPr>
                <w:rFonts w:ascii="Cambria Math" w:hAnsi="Cambria Math" w:cstheme="majorBidi"/>
                <w:color w:val="000000" w:themeColor="text1"/>
              </w:rPr>
              <m:t>β=1</m:t>
            </m:r>
          </m:sub>
          <m:sup>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sup>
          <m:e>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m:t>
                    </m:r>
                    <m:sSub>
                      <m:sSubPr>
                        <m:ctrlPr>
                          <w:rPr>
                            <w:rFonts w:ascii="Cambria Math" w:hAnsi="Cambria Math" w:cstheme="majorBidi"/>
                            <w:i/>
                            <w:color w:val="000000" w:themeColor="text1"/>
                          </w:rPr>
                        </m:ctrlPr>
                      </m:sSubPr>
                      <m:e>
                        <m:r>
                          <w:rPr>
                            <w:rFonts w:ascii="Cambria Math" w:hAnsi="Cambria Math" w:cstheme="majorBidi"/>
                            <w:color w:val="000000" w:themeColor="text1"/>
                          </w:rPr>
                          <m:t>η</m:t>
                        </m:r>
                      </m:e>
                      <m:sub>
                        <m:r>
                          <w:rPr>
                            <w:rFonts w:ascii="Cambria Math" w:hAnsi="Cambria Math" w:cstheme="majorBidi"/>
                            <w:color w:val="000000" w:themeColor="text1"/>
                          </w:rPr>
                          <m:t>β</m:t>
                        </m:r>
                      </m:sub>
                    </m:sSub>
                  </m:e>
                </m:d>
              </m:e>
              <m:sup>
                <m:r>
                  <w:rPr>
                    <w:rFonts w:ascii="Cambria Math" w:hAnsi="Cambria Math" w:cstheme="majorBidi"/>
                    <w:color w:val="000000" w:themeColor="text1"/>
                  </w:rPr>
                  <m:t>2</m:t>
                </m:r>
              </m:sup>
            </m:sSup>
          </m:e>
        </m:nary>
        <m:r>
          <w:rPr>
            <w:rFonts w:ascii="Cambria Math" w:hAnsi="Cambria Math" w:cstheme="majorBidi"/>
            <w:color w:val="000000" w:themeColor="text1"/>
          </w:rPr>
          <m:t>,</m:t>
        </m:r>
      </m:oMath>
      <w:r w:rsidRPr="000E18C5">
        <w:rPr>
          <w:rFonts w:asciiTheme="majorBidi" w:hAnsiTheme="majorBidi" w:cstheme="majorBidi"/>
          <w:color w:val="000000" w:themeColor="text1"/>
        </w:rPr>
        <w:t xml:space="preserve"> which has the value of 0 inside the grains and continuously varies to 1 at the center of grain boundaries</w:t>
      </w:r>
      <w:r w:rsidR="0073777B">
        <w:rPr>
          <w:rFonts w:asciiTheme="majorBidi" w:hAnsiTheme="majorBidi" w:cstheme="majorBidi"/>
          <w:color w:val="000000" w:themeColor="text1"/>
        </w:rPr>
        <w:t>, and</w:t>
      </w:r>
      <w:r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oMath>
      <w:r w:rsidRPr="000E18C5">
        <w:rPr>
          <w:rFonts w:asciiTheme="majorBidi" w:hAnsiTheme="majorBidi" w:cstheme="majorBidi"/>
          <w:color w:val="000000" w:themeColor="text1"/>
        </w:rPr>
        <w:t xml:space="preserve"> is the total</w:t>
      </w:r>
      <w:r w:rsidR="00CB1051" w:rsidRPr="000E18C5">
        <w:rPr>
          <w:rFonts w:asciiTheme="majorBidi" w:hAnsiTheme="majorBidi" w:cstheme="majorBidi"/>
          <w:color w:val="000000" w:themeColor="text1"/>
        </w:rPr>
        <w:t xml:space="preserve"> </w:t>
      </w:r>
      <w:r w:rsidR="002F7CA9" w:rsidRPr="000E18C5">
        <w:rPr>
          <w:rFonts w:asciiTheme="majorBidi" w:hAnsiTheme="majorBidi" w:cstheme="majorBidi"/>
          <w:color w:val="000000" w:themeColor="text1"/>
        </w:rPr>
        <w:t xml:space="preserve">number of grains in the simulation cell. Grain boundaries and gas bubbles are structural defects, which are sinks for vacancies and interstitials. The spatial distribution of sinks can be defined by </w:t>
      </w:r>
      <m:oMath>
        <m:r>
          <w:rPr>
            <w:rFonts w:ascii="Cambria Math" w:hAnsi="Cambria Math" w:cstheme="majorBidi"/>
            <w:color w:val="000000" w:themeColor="text1"/>
          </w:rPr>
          <m:t>θ</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3F73E6">
        <w:rPr>
          <w:rFonts w:asciiTheme="majorBidi" w:hAnsiTheme="majorBidi" w:cstheme="majorBidi"/>
          <w:color w:val="000000" w:themeColor="text1"/>
        </w:rPr>
        <w:t>.</w:t>
      </w:r>
    </w:p>
    <w:p w14:paraId="6D3FFB50" w14:textId="3FAC3D5B" w:rsidR="00116116" w:rsidRPr="000E18C5" w:rsidDel="00C00AA4" w:rsidRDefault="00116116" w:rsidP="000E18C5">
      <w:pPr>
        <w:autoSpaceDE w:val="0"/>
        <w:autoSpaceDN w:val="0"/>
        <w:adjustRightInd w:val="0"/>
        <w:spacing w:line="360" w:lineRule="auto"/>
        <w:rPr>
          <w:del w:id="3" w:author="Hu, Shenyang" w:date="2021-04-20T13:42:00Z"/>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In UMo fuels, </w:t>
      </w:r>
      <w:r w:rsidRPr="000E18C5">
        <w:rPr>
          <w:rFonts w:asciiTheme="majorBidi" w:eastAsia="Times New Roman" w:hAnsiTheme="majorBidi" w:cstheme="majorBidi"/>
          <w:color w:val="000000" w:themeColor="text1"/>
          <w:vertAlign w:val="superscript"/>
        </w:rPr>
        <w:t>235</w:t>
      </w:r>
      <w:r w:rsidRPr="000E18C5">
        <w:rPr>
          <w:rFonts w:asciiTheme="majorBidi" w:eastAsia="Times New Roman" w:hAnsiTheme="majorBidi" w:cstheme="majorBidi"/>
          <w:color w:val="000000" w:themeColor="text1"/>
        </w:rPr>
        <w:t xml:space="preserve">U fission generates high-energy neutrons and fission fragments that cause radiation damage. </w:t>
      </w:r>
      <w:r w:rsidR="00F74EAE" w:rsidRPr="000E18C5">
        <w:rPr>
          <w:rFonts w:asciiTheme="majorBidi" w:eastAsia="Times New Roman" w:hAnsiTheme="majorBidi" w:cstheme="majorBidi"/>
          <w:color w:val="000000" w:themeColor="text1"/>
        </w:rPr>
        <w:t>A</w:t>
      </w:r>
      <w:r w:rsidRPr="000E18C5">
        <w:rPr>
          <w:rFonts w:asciiTheme="majorBidi" w:eastAsia="Times New Roman" w:hAnsiTheme="majorBidi" w:cstheme="majorBidi"/>
          <w:color w:val="000000" w:themeColor="text1"/>
        </w:rPr>
        <w:t xml:space="preserve"> cluster dynamics model </w:t>
      </w:r>
      <w:r w:rsidR="00D55432" w:rsidRPr="000E18C5">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0C6DDB">
        <w:rPr>
          <w:rFonts w:asciiTheme="majorBidi" w:eastAsia="Times New Roman" w:hAnsiTheme="majorBidi" w:cstheme="majorBidi"/>
          <w:color w:val="000000" w:themeColor="text1"/>
        </w:rPr>
        <w:instrText xml:space="preserve"> ADDIN EN.CITE </w:instrText>
      </w:r>
      <w:r w:rsidR="000C6DDB">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0C6DDB">
        <w:rPr>
          <w:rFonts w:asciiTheme="majorBidi" w:eastAsia="Times New Roman" w:hAnsiTheme="majorBidi" w:cstheme="majorBidi"/>
          <w:color w:val="000000" w:themeColor="text1"/>
        </w:rPr>
        <w:instrText xml:space="preserve"> ADDIN EN.CITE.DATA </w:instrText>
      </w:r>
      <w:r w:rsidR="000C6DDB">
        <w:rPr>
          <w:rFonts w:asciiTheme="majorBidi" w:eastAsia="Times New Roman" w:hAnsiTheme="majorBidi" w:cstheme="majorBidi"/>
          <w:color w:val="000000" w:themeColor="text1"/>
        </w:rPr>
      </w:r>
      <w:r w:rsidR="000C6DDB">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r>
      <w:r w:rsidR="00D55432"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[26-29]</w:t>
      </w:r>
      <w:r w:rsidR="00D55432" w:rsidRPr="000E18C5">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t xml:space="preserve"> </w:t>
      </w:r>
      <w:r w:rsidR="00F74EAE" w:rsidRPr="000E18C5">
        <w:rPr>
          <w:rFonts w:asciiTheme="majorBidi" w:eastAsia="Times New Roman" w:hAnsiTheme="majorBidi" w:cstheme="majorBidi"/>
          <w:color w:val="000000" w:themeColor="text1"/>
        </w:rPr>
        <w:t xml:space="preserve">is used to </w:t>
      </w:r>
      <w:r w:rsidRPr="000E18C5">
        <w:rPr>
          <w:rFonts w:asciiTheme="majorBidi" w:eastAsia="Times New Roman" w:hAnsiTheme="majorBidi" w:cstheme="majorBidi"/>
          <w:color w:val="000000" w:themeColor="text1"/>
        </w:rPr>
        <w:t xml:space="preserve">describe the evolution of vacancies, interstitials, and their clusters in polycrystalline structures with distributed gas bubbles. The generation of gas atoms, vacancies, and interstitials are </w:t>
      </w:r>
      <w:r w:rsidRPr="000E18C5">
        <w:rPr>
          <w:rFonts w:asciiTheme="majorBidi" w:eastAsia="Times New Roman" w:hAnsiTheme="majorBidi" w:cstheme="majorBidi"/>
          <w:color w:val="000000" w:themeColor="text1"/>
        </w:rPr>
        <w:lastRenderedPageBreak/>
        <w:t xml:space="preserve">calculated with the fission product yields and the kinetic energy distribution of the fission products. Grain boundaries, gas bubbles, and dislocations are treated as sink and emission sites of defects. </w:t>
      </w:r>
      <w:r w:rsidR="008130BE" w:rsidRPr="000E18C5">
        <w:rPr>
          <w:rFonts w:asciiTheme="majorBidi" w:eastAsia="Times New Roman" w:hAnsiTheme="majorBidi" w:cstheme="majorBidi"/>
          <w:color w:val="000000" w:themeColor="text1"/>
        </w:rPr>
        <w:t>The</w:t>
      </w:r>
      <w:r w:rsidR="005054B9" w:rsidRPr="000E18C5">
        <w:rPr>
          <w:rFonts w:asciiTheme="majorBidi" w:eastAsia="Times New Roman" w:hAnsiTheme="majorBidi" w:cstheme="majorBidi"/>
          <w:color w:val="000000" w:themeColor="text1"/>
        </w:rPr>
        <w:t xml:space="preserve"> description of </w:t>
      </w:r>
      <w:r w:rsidR="003F73E6">
        <w:rPr>
          <w:rFonts w:asciiTheme="majorBidi" w:eastAsia="Times New Roman" w:hAnsiTheme="majorBidi" w:cstheme="majorBidi"/>
          <w:color w:val="000000" w:themeColor="text1"/>
        </w:rPr>
        <w:t xml:space="preserve">the </w:t>
      </w:r>
      <w:r w:rsidR="008130BE" w:rsidRPr="000E18C5">
        <w:rPr>
          <w:rFonts w:asciiTheme="majorBidi" w:eastAsia="Times New Roman" w:hAnsiTheme="majorBidi" w:cstheme="majorBidi"/>
          <w:color w:val="000000" w:themeColor="text1"/>
        </w:rPr>
        <w:t xml:space="preserve">cluster dynamics model of defect evolution is </w:t>
      </w:r>
      <w:r w:rsidR="00E56096" w:rsidRPr="000E18C5">
        <w:rPr>
          <w:rFonts w:asciiTheme="majorBidi" w:eastAsia="Times New Roman" w:hAnsiTheme="majorBidi" w:cstheme="majorBidi"/>
          <w:color w:val="000000" w:themeColor="text1"/>
        </w:rPr>
        <w:t>given</w:t>
      </w:r>
      <w:r w:rsidR="003F73E6">
        <w:rPr>
          <w:rFonts w:asciiTheme="majorBidi" w:eastAsia="Times New Roman" w:hAnsiTheme="majorBidi" w:cstheme="majorBidi"/>
          <w:color w:val="000000" w:themeColor="text1"/>
        </w:rPr>
        <w:t xml:space="preserve"> in </w:t>
      </w:r>
      <w:r w:rsidR="00395CAB" w:rsidRPr="000E18C5">
        <w:rPr>
          <w:rFonts w:asciiTheme="majorBidi" w:eastAsia="Times New Roman" w:hAnsiTheme="majorBidi" w:cstheme="majorBidi"/>
          <w:color w:val="000000" w:themeColor="text1"/>
        </w:rPr>
        <w:fldChar w:fldCharType="begin"/>
      </w:r>
      <w:r w:rsidR="00BA3465" w:rsidRPr="000E18C5">
        <w:rPr>
          <w:rFonts w:asciiTheme="majorBidi" w:eastAsia="Times New Roman"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95CAB"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[24]</w:t>
      </w:r>
      <w:r w:rsidR="00395CAB" w:rsidRPr="000E18C5">
        <w:rPr>
          <w:rFonts w:asciiTheme="majorBidi" w:eastAsia="Times New Roman" w:hAnsiTheme="majorBidi" w:cstheme="majorBidi"/>
          <w:color w:val="000000" w:themeColor="text1"/>
        </w:rPr>
        <w:fldChar w:fldCharType="end"/>
      </w:r>
      <w:r w:rsidR="00E56096" w:rsidRPr="000E18C5">
        <w:rPr>
          <w:rFonts w:asciiTheme="majorBidi" w:eastAsia="Times New Roman" w:hAnsiTheme="majorBidi" w:cstheme="majorBidi"/>
          <w:color w:val="000000" w:themeColor="text1"/>
        </w:rPr>
        <w:t xml:space="preserve">. </w:t>
      </w:r>
      <w:r w:rsidR="008130BE" w:rsidRPr="000E18C5">
        <w:rPr>
          <w:rFonts w:asciiTheme="majorBidi" w:eastAsia="Times New Roman" w:hAnsiTheme="majorBidi" w:cstheme="majorBidi"/>
          <w:color w:val="000000" w:themeColor="text1"/>
        </w:rPr>
        <w:t xml:space="preserve"> </w:t>
      </w:r>
      <w:ins w:id="4" w:author="Hu, Shenyang" w:date="2021-04-20T13:22:00Z">
        <w:r w:rsidR="005B456B">
          <w:rPr>
            <w:rFonts w:asciiTheme="majorBidi" w:eastAsia="Times New Roman" w:hAnsiTheme="majorBidi" w:cstheme="majorBidi"/>
            <w:color w:val="000000" w:themeColor="text1"/>
          </w:rPr>
          <w:t>In this work</w:t>
        </w:r>
        <w:r w:rsidR="00B05946">
          <w:rPr>
            <w:rFonts w:asciiTheme="majorBidi" w:eastAsia="Times New Roman" w:hAnsiTheme="majorBidi" w:cstheme="majorBidi"/>
            <w:color w:val="000000" w:themeColor="text1"/>
          </w:rPr>
          <w:t>, we focused on</w:t>
        </w:r>
      </w:ins>
      <w:ins w:id="5" w:author="Hu, Shenyang" w:date="2021-04-20T13:23:00Z">
        <w:r w:rsidR="002339CB">
          <w:rPr>
            <w:rFonts w:asciiTheme="majorBidi" w:eastAsia="Times New Roman" w:hAnsiTheme="majorBidi" w:cstheme="majorBidi"/>
            <w:color w:val="000000" w:themeColor="text1"/>
          </w:rPr>
          <w:t xml:space="preserve"> static </w:t>
        </w:r>
      </w:ins>
      <w:ins w:id="6" w:author="Hu, Shenyang" w:date="2021-04-20T13:29:00Z">
        <w:r w:rsidR="00AA4EA0">
          <w:rPr>
            <w:rFonts w:asciiTheme="majorBidi" w:eastAsia="Times New Roman" w:hAnsiTheme="majorBidi" w:cstheme="majorBidi"/>
            <w:color w:val="000000" w:themeColor="text1"/>
          </w:rPr>
          <w:t>or</w:t>
        </w:r>
      </w:ins>
      <w:ins w:id="7" w:author="Hu, Shenyang" w:date="2021-04-20T13:23:00Z">
        <w:r w:rsidR="002339CB">
          <w:rPr>
            <w:rFonts w:asciiTheme="majorBidi" w:eastAsia="Times New Roman" w:hAnsiTheme="majorBidi" w:cstheme="majorBidi"/>
            <w:color w:val="000000" w:themeColor="text1"/>
          </w:rPr>
          <w:t xml:space="preserve"> dynamic interaction</w:t>
        </w:r>
      </w:ins>
      <w:ins w:id="8" w:author="Hu, Shenyang" w:date="2021-04-20T13:22:00Z">
        <w:r w:rsidR="00B05946">
          <w:rPr>
            <w:rFonts w:asciiTheme="majorBidi" w:eastAsia="Times New Roman" w:hAnsiTheme="majorBidi" w:cstheme="majorBidi"/>
            <w:color w:val="000000" w:themeColor="text1"/>
          </w:rPr>
          <w:t xml:space="preserve"> </w:t>
        </w:r>
      </w:ins>
      <w:ins w:id="9" w:author="Hu, Shenyang" w:date="2021-04-20T13:23:00Z">
        <w:r w:rsidR="00344BD8">
          <w:rPr>
            <w:rFonts w:asciiTheme="majorBidi" w:eastAsia="Times New Roman" w:hAnsiTheme="majorBidi" w:cstheme="majorBidi"/>
            <w:color w:val="000000" w:themeColor="text1"/>
          </w:rPr>
          <w:t>between elastic-plastic deformation and gas bubble</w:t>
        </w:r>
      </w:ins>
      <w:ins w:id="10" w:author="Hu, Shenyang" w:date="2021-04-20T13:24:00Z">
        <w:r w:rsidR="00713F28">
          <w:rPr>
            <w:rFonts w:asciiTheme="majorBidi" w:eastAsia="Times New Roman" w:hAnsiTheme="majorBidi" w:cstheme="majorBidi"/>
            <w:color w:val="000000" w:themeColor="text1"/>
          </w:rPr>
          <w:t xml:space="preserve">s. </w:t>
        </w:r>
      </w:ins>
      <w:ins w:id="11" w:author="Hu, Shenyang" w:date="2021-04-20T13:31:00Z">
        <w:r w:rsidR="009D4961">
          <w:rPr>
            <w:rFonts w:asciiTheme="majorBidi" w:eastAsia="Times New Roman" w:hAnsiTheme="majorBidi" w:cstheme="majorBidi"/>
            <w:color w:val="000000" w:themeColor="text1"/>
          </w:rPr>
          <w:t xml:space="preserve">For simplicity, </w:t>
        </w:r>
        <w:r w:rsidR="00FC7B0E">
          <w:rPr>
            <w:rFonts w:asciiTheme="majorBidi" w:eastAsia="Times New Roman" w:hAnsiTheme="majorBidi" w:cstheme="majorBidi"/>
            <w:color w:val="000000" w:themeColor="text1"/>
          </w:rPr>
          <w:t>we assumed that</w:t>
        </w:r>
      </w:ins>
      <w:ins w:id="12" w:author="Hu, Shenyang" w:date="2021-04-20T13:30:00Z">
        <w:r w:rsidR="00AC642C">
          <w:rPr>
            <w:rFonts w:asciiTheme="majorBidi" w:eastAsia="Times New Roman" w:hAnsiTheme="majorBidi" w:cstheme="majorBidi"/>
            <w:color w:val="000000" w:themeColor="text1"/>
          </w:rPr>
          <w:t xml:space="preserve"> </w:t>
        </w:r>
      </w:ins>
      <w:ins w:id="13" w:author="Hu, Shenyang" w:date="2021-04-20T13:35:00Z">
        <w:r w:rsidR="009437B7">
          <w:rPr>
            <w:rFonts w:asciiTheme="majorBidi" w:eastAsia="Times New Roman" w:hAnsiTheme="majorBidi" w:cstheme="majorBidi"/>
            <w:color w:val="000000" w:themeColor="text1"/>
          </w:rPr>
          <w:t xml:space="preserve">interstitial concentration is low </w:t>
        </w:r>
      </w:ins>
      <w:ins w:id="14" w:author="Hu, Shenyang" w:date="2021-04-20T13:36:00Z">
        <w:r w:rsidR="009437B7">
          <w:rPr>
            <w:rFonts w:asciiTheme="majorBidi" w:eastAsia="Times New Roman" w:hAnsiTheme="majorBidi" w:cstheme="majorBidi"/>
            <w:color w:val="000000" w:themeColor="text1"/>
          </w:rPr>
          <w:t xml:space="preserve">and </w:t>
        </w:r>
      </w:ins>
      <w:ins w:id="15" w:author="Hu, Shenyang" w:date="2021-04-20T13:31:00Z">
        <w:r w:rsidR="00FC7B0E">
          <w:rPr>
            <w:rFonts w:asciiTheme="majorBidi" w:eastAsia="Times New Roman" w:hAnsiTheme="majorBidi" w:cstheme="majorBidi"/>
            <w:color w:val="000000" w:themeColor="text1"/>
          </w:rPr>
          <w:t xml:space="preserve">fission gas </w:t>
        </w:r>
      </w:ins>
      <w:ins w:id="16" w:author="Hu, Shenyang" w:date="2021-04-20T13:30:00Z">
        <w:r w:rsidR="00AC642C">
          <w:rPr>
            <w:rFonts w:asciiTheme="majorBidi" w:eastAsia="Times New Roman" w:hAnsiTheme="majorBidi" w:cstheme="majorBidi"/>
            <w:color w:val="000000" w:themeColor="text1"/>
          </w:rPr>
          <w:t>Xe</w:t>
        </w:r>
      </w:ins>
      <w:ins w:id="17" w:author="Hu, Shenyang" w:date="2021-04-20T13:31:00Z">
        <w:r w:rsidR="00FC7B0E">
          <w:rPr>
            <w:rFonts w:asciiTheme="majorBidi" w:eastAsia="Times New Roman" w:hAnsiTheme="majorBidi" w:cstheme="majorBidi"/>
            <w:color w:val="000000" w:themeColor="text1"/>
          </w:rPr>
          <w:t xml:space="preserve"> </w:t>
        </w:r>
      </w:ins>
      <w:ins w:id="18" w:author="Hu, Shenyang" w:date="2021-04-20T13:32:00Z">
        <w:r w:rsidR="002E736B">
          <w:rPr>
            <w:rFonts w:asciiTheme="majorBidi" w:eastAsia="Times New Roman" w:hAnsiTheme="majorBidi" w:cstheme="majorBidi"/>
            <w:color w:val="000000" w:themeColor="text1"/>
          </w:rPr>
          <w:t xml:space="preserve">atoms </w:t>
        </w:r>
      </w:ins>
      <w:ins w:id="19" w:author="Hu, Shenyang" w:date="2021-04-20T13:31:00Z">
        <w:r w:rsidR="00FC7B0E">
          <w:rPr>
            <w:rFonts w:asciiTheme="majorBidi" w:eastAsia="Times New Roman" w:hAnsiTheme="majorBidi" w:cstheme="majorBidi"/>
            <w:color w:val="000000" w:themeColor="text1"/>
          </w:rPr>
          <w:t>occup</w:t>
        </w:r>
      </w:ins>
      <w:ins w:id="20" w:author="Hu, Shenyang" w:date="2021-04-20T13:32:00Z">
        <w:r w:rsidR="00FC7B0E">
          <w:rPr>
            <w:rFonts w:asciiTheme="majorBidi" w:eastAsia="Times New Roman" w:hAnsiTheme="majorBidi" w:cstheme="majorBidi"/>
            <w:color w:val="000000" w:themeColor="text1"/>
          </w:rPr>
          <w:t>y</w:t>
        </w:r>
        <w:r w:rsidR="002E736B">
          <w:rPr>
            <w:rFonts w:asciiTheme="majorBidi" w:eastAsia="Times New Roman" w:hAnsiTheme="majorBidi" w:cstheme="majorBidi"/>
            <w:color w:val="000000" w:themeColor="text1"/>
          </w:rPr>
          <w:t xml:space="preserve"> the vacancy or vacancy cluster sites. </w:t>
        </w:r>
      </w:ins>
      <w:ins w:id="21" w:author="Hu, Shenyang" w:date="2021-04-20T13:37:00Z">
        <w:r w:rsidR="00D34568">
          <w:rPr>
            <w:rFonts w:asciiTheme="majorBidi" w:eastAsia="Times New Roman" w:hAnsiTheme="majorBidi" w:cstheme="majorBidi"/>
            <w:color w:val="000000" w:themeColor="text1"/>
          </w:rPr>
          <w:t xml:space="preserve">For </w:t>
        </w:r>
        <w:r w:rsidR="0064201E">
          <w:rPr>
            <w:rFonts w:asciiTheme="majorBidi" w:eastAsia="Times New Roman" w:hAnsiTheme="majorBidi" w:cstheme="majorBidi"/>
            <w:color w:val="000000" w:themeColor="text1"/>
          </w:rPr>
          <w:t>given Xe concentration, the vacancy conc</w:t>
        </w:r>
      </w:ins>
      <w:ins w:id="22" w:author="Hu, Shenyang" w:date="2021-04-20T13:38:00Z">
        <w:r w:rsidR="0064201E">
          <w:rPr>
            <w:rFonts w:asciiTheme="majorBidi" w:eastAsia="Times New Roman" w:hAnsiTheme="majorBidi" w:cstheme="majorBidi"/>
            <w:color w:val="000000" w:themeColor="text1"/>
          </w:rPr>
          <w:t xml:space="preserve">entration </w:t>
        </w:r>
        <w:r w:rsidR="00314744">
          <w:rPr>
            <w:rFonts w:asciiTheme="majorBidi" w:eastAsia="Times New Roman" w:hAnsiTheme="majorBidi" w:cstheme="majorBidi"/>
            <w:color w:val="000000" w:themeColor="text1"/>
          </w:rPr>
          <w:t>affect</w:t>
        </w:r>
        <w:r w:rsidR="005F5B18">
          <w:rPr>
            <w:rFonts w:asciiTheme="majorBidi" w:eastAsia="Times New Roman" w:hAnsiTheme="majorBidi" w:cstheme="majorBidi"/>
            <w:color w:val="000000" w:themeColor="text1"/>
          </w:rPr>
          <w:t xml:space="preserve">s thermodynamic and kinetic properties such as </w:t>
        </w:r>
      </w:ins>
      <w:ins w:id="23" w:author="Hu, Shenyang" w:date="2021-04-20T13:39:00Z">
        <w:r w:rsidR="005F5B18">
          <w:rPr>
            <w:rFonts w:asciiTheme="majorBidi" w:eastAsia="Times New Roman" w:hAnsiTheme="majorBidi" w:cstheme="majorBidi"/>
            <w:color w:val="000000" w:themeColor="text1"/>
          </w:rPr>
          <w:t xml:space="preserve">lattice mismatch and diffusivity. So </w:t>
        </w:r>
        <w:r w:rsidR="009C6ADF">
          <w:rPr>
            <w:rFonts w:asciiTheme="majorBidi" w:eastAsia="Times New Roman" w:hAnsiTheme="majorBidi" w:cstheme="majorBidi"/>
            <w:color w:val="000000" w:themeColor="text1"/>
          </w:rPr>
          <w:t xml:space="preserve">only Xe concentration </w:t>
        </w:r>
      </w:ins>
      <w:ins w:id="24" w:author="Hu, Shenyang" w:date="2021-04-20T13:38:00Z">
        <w:r w:rsidR="00314744">
          <w:rPr>
            <w:rFonts w:asciiTheme="majorBidi" w:eastAsia="Times New Roman" w:hAnsiTheme="majorBidi" w:cstheme="majorBidi"/>
            <w:color w:val="000000" w:themeColor="text1"/>
          </w:rPr>
          <w:t xml:space="preserve"> </w:t>
        </w:r>
      </w:ins>
      <m:oMath>
        <m:sSub>
          <m:sSubPr>
            <m:ctrlPr>
              <w:ins w:id="25" w:author="Hu, Shenyang" w:date="2021-04-20T13:39:00Z">
                <w:rPr>
                  <w:rFonts w:ascii="Cambria Math" w:eastAsia="Times New Roman" w:hAnsi="Cambria Math" w:cstheme="majorBidi"/>
                  <w:i/>
                  <w:color w:val="000000" w:themeColor="text1"/>
                </w:rPr>
              </w:ins>
            </m:ctrlPr>
          </m:sSubPr>
          <m:e>
            <m:r>
              <w:ins w:id="26" w:author="Hu, Shenyang" w:date="2021-04-20T13:39:00Z">
                <w:rPr>
                  <w:rFonts w:ascii="Cambria Math" w:eastAsia="Times New Roman" w:hAnsi="Cambria Math" w:cstheme="majorBidi"/>
                  <w:color w:val="000000" w:themeColor="text1"/>
                </w:rPr>
                <m:t>c</m:t>
              </w:ins>
            </m:r>
          </m:e>
          <m:sub>
            <m:r>
              <w:ins w:id="27" w:author="Hu, Shenyang" w:date="2021-04-20T13:39:00Z">
                <w:rPr>
                  <w:rFonts w:ascii="Cambria Math" w:eastAsia="Times New Roman" w:hAnsi="Cambria Math" w:cstheme="majorBidi"/>
                  <w:color w:val="000000" w:themeColor="text1"/>
                </w:rPr>
                <m:t>Xe</m:t>
              </w:ins>
            </m:r>
          </m:sub>
        </m:sSub>
        <m:r>
          <w:ins w:id="28" w:author="Hu, Shenyang" w:date="2021-04-20T13:39:00Z">
            <w:rPr>
              <w:rFonts w:ascii="Cambria Math" w:eastAsia="Times New Roman" w:hAnsi="Cambria Math" w:cstheme="majorBidi"/>
              <w:color w:val="000000" w:themeColor="text1"/>
            </w:rPr>
            <m:t>(</m:t>
          </w:ins>
        </m:r>
        <m:r>
          <w:ins w:id="29" w:author="Hu, Shenyang" w:date="2021-04-20T13:39:00Z">
            <m:rPr>
              <m:sty m:val="bi"/>
            </m:rPr>
            <w:rPr>
              <w:rFonts w:ascii="Cambria Math" w:eastAsia="Times New Roman" w:hAnsi="Cambria Math" w:cstheme="majorBidi"/>
              <w:color w:val="000000" w:themeColor="text1"/>
            </w:rPr>
            <m:t>r</m:t>
          </w:ins>
        </m:r>
        <m:r>
          <w:ins w:id="30" w:author="Hu, Shenyang" w:date="2021-04-20T13:39:00Z">
            <w:rPr>
              <w:rFonts w:ascii="Cambria Math" w:eastAsia="Times New Roman" w:hAnsi="Cambria Math" w:cstheme="majorBidi"/>
              <w:color w:val="000000" w:themeColor="text1"/>
            </w:rPr>
            <m:t>,t)</m:t>
          </w:ins>
        </m:r>
      </m:oMath>
      <w:ins w:id="31" w:author="Hu, Shenyang" w:date="2021-04-20T13:39:00Z">
        <w:r w:rsidR="009C6ADF">
          <w:rPr>
            <w:rFonts w:asciiTheme="majorBidi" w:eastAsia="Times New Roman" w:hAnsiTheme="majorBidi" w:cstheme="majorBidi"/>
            <w:color w:val="000000" w:themeColor="text1"/>
          </w:rPr>
          <w:t xml:space="preserve"> is </w:t>
        </w:r>
      </w:ins>
      <w:ins w:id="32" w:author="Hu, Shenyang" w:date="2021-04-20T13:40:00Z">
        <w:r w:rsidR="00BE74A6">
          <w:rPr>
            <w:rFonts w:asciiTheme="majorBidi" w:eastAsia="Times New Roman" w:hAnsiTheme="majorBidi" w:cstheme="majorBidi"/>
            <w:color w:val="000000" w:themeColor="text1"/>
          </w:rPr>
          <w:t>taken into account in this w</w:t>
        </w:r>
      </w:ins>
      <w:ins w:id="33" w:author="Hu, Shenyang" w:date="2021-04-20T13:41:00Z">
        <w:r w:rsidR="00BE74A6">
          <w:rPr>
            <w:rFonts w:asciiTheme="majorBidi" w:eastAsia="Times New Roman" w:hAnsiTheme="majorBidi" w:cstheme="majorBidi"/>
            <w:color w:val="000000" w:themeColor="text1"/>
          </w:rPr>
          <w:t>ork.</w:t>
        </w:r>
        <w:r w:rsidR="008836AB">
          <w:rPr>
            <w:rFonts w:asciiTheme="majorBidi" w:eastAsia="Times New Roman" w:hAnsiTheme="majorBidi" w:cstheme="majorBidi"/>
            <w:color w:val="000000" w:themeColor="text1"/>
          </w:rPr>
          <w:t xml:space="preserve"> </w:t>
        </w:r>
      </w:ins>
    </w:p>
    <w:p w14:paraId="72A95662" w14:textId="4B86C22E" w:rsidR="002F7CA9" w:rsidRPr="000E18C5" w:rsidRDefault="002F7CA9">
      <w:pPr>
        <w:autoSpaceDE w:val="0"/>
        <w:autoSpaceDN w:val="0"/>
        <w:adjustRightInd w:val="0"/>
        <w:spacing w:line="360" w:lineRule="auto"/>
        <w:pPrChange w:id="34" w:author="Hu, Shenyang" w:date="2021-04-20T13:42:00Z">
          <w:pPr>
            <w:pStyle w:val="NormalWeb"/>
            <w:shd w:val="clear" w:color="auto" w:fill="FFFFFF"/>
            <w:spacing w:before="0" w:beforeAutospacing="0" w:after="0" w:afterAutospacing="0" w:line="360" w:lineRule="auto"/>
          </w:pPr>
        </w:pPrChange>
      </w:pPr>
    </w:p>
    <w:p w14:paraId="195E09AD" w14:textId="6389013F" w:rsidR="00585463" w:rsidRPr="000E18C5" w:rsidRDefault="00AF3E0B" w:rsidP="000E18C5">
      <w:pPr>
        <w:pStyle w:val="NormalWeb"/>
        <w:spacing w:line="360" w:lineRule="auto"/>
        <w:jc w:val="both"/>
        <w:textAlignment w:val="baseline"/>
        <w:rPr>
          <w:rFonts w:asciiTheme="majorBidi" w:eastAsiaTheme="minorEastAsia" w:hAnsiTheme="majorBidi" w:cstheme="majorBidi"/>
          <w:kern w:val="24"/>
        </w:rPr>
      </w:pPr>
      <w:r w:rsidRPr="000E18C5">
        <w:rPr>
          <w:rFonts w:asciiTheme="majorBidi" w:hAnsiTheme="majorBidi" w:cstheme="majorBidi"/>
          <w:color w:val="000000" w:themeColor="text1"/>
        </w:rPr>
        <w:t xml:space="preserve">The KKS </w:t>
      </w:r>
      <w:r w:rsidR="00A067BF" w:rsidRPr="000E18C5">
        <w:rPr>
          <w:rFonts w:asciiTheme="majorBidi" w:hAnsiTheme="majorBidi" w:cstheme="majorBidi"/>
          <w:color w:val="000000" w:themeColor="text1"/>
        </w:rPr>
        <w:t xml:space="preserve"> </w:t>
      </w:r>
      <w:r w:rsidRPr="000E18C5">
        <w:rPr>
          <w:rFonts w:asciiTheme="majorBidi" w:hAnsiTheme="majorBidi" w:cstheme="majorBidi"/>
          <w:color w:val="000000" w:themeColor="text1"/>
        </w:rPr>
        <w:t>model</w:t>
      </w:r>
      <w:r w:rsidR="00706D4A" w:rsidRPr="000E18C5">
        <w:rPr>
          <w:rFonts w:asciiTheme="majorBidi" w:hAnsiTheme="majorBidi" w:cstheme="majorBidi"/>
          <w:color w:val="000000" w:themeColor="text1"/>
        </w:rPr>
        <w:t xml:space="preserve"> </w:t>
      </w:r>
      <w:r w:rsidR="00EB563E"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&lt;EndNote&gt;&lt;Cite&gt;&lt;Author&gt;Kim&lt;/Author&gt;&lt;Year&gt;1999&lt;/Year&gt;&lt;RecNum&gt;837&lt;/RecNum&gt;&lt;DisplayText&gt;[30]&lt;/DisplayText&gt;&lt;record&gt;&lt;rec-number&gt;837&lt;/rec-number&gt;&lt;foreign-keys&gt;&lt;key app="EN" db-id="z2dws5pr0dxws8exxvxpxp2u05s5ps9w2rtz" timestamp="0"&gt;837&lt;/key&gt;&lt;/foreign-keys&gt;&lt;ref-type name="Journal Article"&gt;17&lt;/ref-type&gt;&lt;contributors&gt;&lt;authors&gt;&lt;author&gt;Kim, S. G.&lt;/author&gt;&lt;author&gt;Kim, W. T.&lt;/author&gt;&lt;author&gt;Suzuki, T.&lt;/author&gt;&lt;/authors&gt;&lt;/contributors&gt;&lt;auth-address&gt;Kim, SG&amp;#xD;Kunsan Natl Univ, RASOM, Kunsan 573701, South Korea&amp;#xD;Kunsan Natl Univ, RASOM, Kunsan 573701, South Korea&amp;#xD;Kunsan Natl Univ, RASOM, Kunsan 573701, South Korea&amp;#xD;Kunsan Natl Univ, Dept Mat Sci &amp;amp; Engn, Kunsan 573701, South Korea&amp;#xD;Chongju Univ, Ctr Noncrystalline Mat, Chongju 360764, South Korea&amp;#xD;Chongju Univ, Dept Phys, Chongju 360764, South Korea&amp;#xD;Univ Tokyo, Dept Mat Engn, Tokyo 113, Japan&lt;/auth-address&gt;&lt;titles&gt;&lt;title&gt;Phase-field model for binary alloys&lt;/title&gt;&lt;secondary-title&gt;Physical Review E&lt;/secondary-title&gt;&lt;alt-title&gt;Phys Rev E&lt;/alt-title&gt;&lt;/titles&gt;&lt;pages&gt;7186-7197&lt;/pages&gt;&lt;volume&gt;60&lt;/volume&gt;&lt;number&gt;6&lt;/number&gt;&lt;keywords&gt;&lt;keyword&gt;crystal-growth&lt;/keyword&gt;&lt;keyword&gt;directional solidification&lt;/keyword&gt;&lt;keyword&gt;rapid solidification&lt;/keyword&gt;&lt;keyword&gt;dendritic growth&lt;/keyword&gt;&lt;keyword&gt;eutectic growth&lt;/keyword&gt;&lt;keyword&gt;diffusion&lt;/keyword&gt;&lt;keyword&gt;kinetics&lt;/keyword&gt;&lt;keyword&gt;instabilities&lt;/keyword&gt;&lt;keyword&gt;transitions&lt;/keyword&gt;&lt;keyword&gt;computation&lt;/keyword&gt;&lt;/keywords&gt;&lt;dates&gt;&lt;year&gt;1999&lt;/year&gt;&lt;pub-dates&gt;&lt;date&gt;Dec&lt;/date&gt;&lt;/pub-dates&gt;&lt;/dates&gt;&lt;isbn&gt;1063-651X&lt;/isbn&gt;&lt;accession-num&gt;ISI:000084600700036&lt;/accession-num&gt;&lt;urls&gt;&lt;related-urls&gt;&lt;url&gt;&amp;lt;Go to ISI&amp;gt;://000084600700036&lt;/url&gt;&lt;/related-urls&gt;&lt;/urls&gt;&lt;electronic-resource-num&gt;DOI 10.1103/PhysRevE.60.7186&lt;/electronic-resource-num&gt;&lt;language&gt;English&lt;/language&gt;&lt;/record&gt;&lt;/Cite&gt;&lt;/EndNote&gt;</w:instrText>
      </w:r>
      <w:r w:rsidR="00EB563E"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w:t>
      </w:r>
      <w:r w:rsidR="00EB563E" w:rsidRPr="000E18C5">
        <w:rPr>
          <w:rFonts w:asciiTheme="majorBidi" w:hAnsiTheme="majorBidi" w:cstheme="majorBidi"/>
          <w:color w:val="000000" w:themeColor="text1"/>
        </w:rPr>
        <w:fldChar w:fldCharType="end"/>
      </w:r>
      <w:r w:rsidR="00A067BF" w:rsidRPr="000E18C5">
        <w:rPr>
          <w:rFonts w:asciiTheme="majorBidi" w:hAnsiTheme="majorBidi" w:cstheme="majorBidi"/>
          <w:color w:val="000000" w:themeColor="text1"/>
        </w:rPr>
        <w:t xml:space="preserve"> is used to describe the </w:t>
      </w:r>
      <w:r w:rsidR="0022367E" w:rsidRPr="000E18C5">
        <w:rPr>
          <w:rFonts w:asciiTheme="majorBidi" w:hAnsiTheme="majorBidi" w:cstheme="majorBidi"/>
          <w:color w:val="000000" w:themeColor="text1"/>
        </w:rPr>
        <w:t xml:space="preserve">gas bubble evolution in polycrystalline </w:t>
      </w:r>
      <w:r w:rsidR="00175D9E" w:rsidRPr="000E18C5">
        <w:rPr>
          <w:rFonts w:asciiTheme="majorBidi" w:hAnsiTheme="majorBidi" w:cstheme="majorBidi"/>
          <w:color w:val="000000" w:themeColor="text1"/>
        </w:rPr>
        <w:t xml:space="preserve">UMo. </w:t>
      </w:r>
      <w:r w:rsidR="00585463" w:rsidRPr="000E18C5">
        <w:rPr>
          <w:rFonts w:asciiTheme="majorBidi" w:eastAsiaTheme="minorEastAsia" w:hAnsiTheme="majorBidi" w:cstheme="majorBidi"/>
          <w:kern w:val="24"/>
        </w:rPr>
        <w:t xml:space="preserve">The total free energy </w:t>
      </w:r>
      <m:oMath>
        <m:r>
          <w:rPr>
            <w:rFonts w:ascii="Cambria Math" w:hAnsi="Cambria Math" w:cstheme="majorBidi"/>
            <w:color w:val="000000" w:themeColor="text1"/>
          </w:rPr>
          <m:t>G</m:t>
        </m:r>
      </m:oMath>
      <w:r w:rsidR="00FF71C6" w:rsidRPr="000E18C5">
        <w:rPr>
          <w:rFonts w:asciiTheme="majorBidi" w:eastAsiaTheme="minorEastAsia" w:hAnsiTheme="majorBidi" w:cstheme="majorBidi"/>
          <w:kern w:val="24"/>
        </w:rPr>
        <w:t xml:space="preserve"> </w:t>
      </w:r>
      <w:r w:rsidR="00585463" w:rsidRPr="000E18C5">
        <w:rPr>
          <w:rFonts w:asciiTheme="majorBidi" w:eastAsiaTheme="minorEastAsia" w:hAnsiTheme="majorBidi" w:cstheme="majorBidi"/>
          <w:kern w:val="24"/>
        </w:rPr>
        <w:t xml:space="preserve">of the system is formulated as a functional of the order parameter field </w:t>
      </w:r>
      <m:oMath>
        <m:r>
          <w:rPr>
            <w:rFonts w:ascii="Cambria Math" w:hAnsi="Cambria Math" w:cstheme="majorBidi"/>
            <w:color w:val="000000" w:themeColor="text1"/>
          </w:rPr>
          <m:t>χ(</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Calibri" w:hAnsiTheme="majorBidi" w:cstheme="majorBidi"/>
          <w:b/>
          <w:bCs/>
          <w:kern w:val="24"/>
        </w:rPr>
        <w:t xml:space="preserve"> </w:t>
      </w:r>
      <w:r w:rsidR="00585463" w:rsidRPr="000E18C5">
        <w:rPr>
          <w:rFonts w:asciiTheme="majorBidi" w:eastAsiaTheme="minorEastAsia" w:hAnsiTheme="majorBidi" w:cstheme="majorBidi"/>
          <w:kern w:val="24"/>
        </w:rPr>
        <w:t>and concentration field</w:t>
      </w:r>
      <w:r w:rsidR="003B6BDE" w:rsidRPr="000E18C5">
        <w:rPr>
          <w:rFonts w:asciiTheme="majorBidi" w:eastAsiaTheme="minorEastAsia" w:hAnsiTheme="majorBidi" w:cstheme="majorBidi"/>
          <w:kern w:val="24"/>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Theme="minorEastAsia" w:hAnsiTheme="majorBidi" w:cstheme="majorBidi"/>
          <w:kern w:val="24"/>
        </w:rPr>
        <w:t xml:space="preserve"> as</w:t>
      </w:r>
    </w:p>
    <w:p w14:paraId="6E05C93A" w14:textId="6DFD2081" w:rsidR="00914148" w:rsidRPr="000E18C5" w:rsidRDefault="00914148" w:rsidP="000E18C5">
      <w:pPr>
        <w:pStyle w:val="NormalWeb"/>
        <w:spacing w:line="360" w:lineRule="auto"/>
        <w:jc w:val="right"/>
        <w:textAlignment w:val="baseline"/>
        <w:rPr>
          <w:rFonts w:asciiTheme="majorBidi" w:hAnsiTheme="majorBidi" w:cstheme="majorBidi"/>
        </w:rPr>
      </w:pPr>
      <m:oMath>
        <m:r>
          <w:rPr>
            <w:rFonts w:ascii="Cambria Math" w:hAnsi="Cambria Math" w:cstheme="majorBidi"/>
            <w:color w:val="000000" w:themeColor="text1"/>
          </w:rPr>
          <m:t>G=</m:t>
        </m:r>
        <m:nary>
          <m:naryPr>
            <m:limLoc m:val="subSup"/>
            <m:ctrlPr>
              <w:rPr>
                <w:rFonts w:ascii="Cambria Math" w:hAnsi="Cambria Math" w:cstheme="majorBidi"/>
                <w:i/>
                <w:color w:val="000000" w:themeColor="text1"/>
              </w:rPr>
            </m:ctrlPr>
          </m:naryPr>
          <m:sub>
            <m:r>
              <w:rPr>
                <w:rFonts w:ascii="Cambria Math" w:hAnsi="Cambria Math" w:cstheme="majorBidi"/>
                <w:color w:val="000000" w:themeColor="text1"/>
              </w:rPr>
              <m:t>V</m:t>
            </m:r>
          </m:sub>
          <m:sup/>
          <m:e>
            <m:d>
              <m:dPr>
                <m:begChr m:val="["/>
                <m:endChr m:val="]"/>
                <m:ctrlPr>
                  <w:rPr>
                    <w:rFonts w:ascii="Cambria Math" w:hAnsi="Cambria Math" w:cstheme="majorBidi"/>
                    <w:i/>
                    <w:color w:val="000000" w:themeColor="text1"/>
                  </w:rPr>
                </m:ctrlPr>
              </m:dPr>
              <m:e>
                <m:d>
                  <m:dPr>
                    <m:begChr m:val="{"/>
                    <m:endChr m:val="}"/>
                    <m:ctrlPr>
                      <w:rPr>
                        <w:rFonts w:ascii="Cambria Math"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+wg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r>
                      <w:rPr>
                        <w:rFonts w:ascii="Cambria Math" w:hAnsi="Cambria Math" w:cstheme="majorBidi"/>
                        <w:color w:val="000000" w:themeColor="text1"/>
                      </w:rPr>
                      <m:t>(</m:t>
                    </m:r>
                    <m:r>
                      <m:rPr>
                        <m:sty m:val="p"/>
                      </m:rPr>
                      <w:rPr>
                        <w:rFonts w:ascii="Cambria Math" w:hAnsi="Cambria Math" w:cstheme="majorBidi"/>
                        <w:color w:val="000000" w:themeColor="text1"/>
                      </w:rPr>
                      <m:t>∇</m:t>
                    </m:r>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e>
            </m:d>
            <m:r>
              <w:ins w:id="35" w:author="Hu, Shenyang" w:date="2021-04-24T09:27:00Z">
                <w:rPr>
                  <w:rFonts w:ascii="Cambria Math" w:hAnsi="Cambria Math" w:cstheme="majorBidi"/>
                  <w:color w:val="000000" w:themeColor="text1"/>
                </w:rPr>
                <m:t>dv</m:t>
              </w:ins>
            </m:r>
          </m:e>
        </m:nary>
      </m:oMath>
      <w:r w:rsidR="00785FAC" w:rsidRPr="000E18C5">
        <w:rPr>
          <w:rFonts w:asciiTheme="majorBidi" w:hAnsiTheme="majorBidi" w:cstheme="majorBidi"/>
          <w:color w:val="000000" w:themeColor="text1"/>
        </w:rPr>
        <w:t xml:space="preserve">    </w:t>
      </w:r>
      <w:r w:rsidR="00C779F0" w:rsidRPr="000E18C5">
        <w:rPr>
          <w:rFonts w:asciiTheme="majorBidi" w:hAnsiTheme="majorBidi" w:cstheme="majorBidi"/>
          <w:color w:val="000000" w:themeColor="text1"/>
        </w:rPr>
        <w:t xml:space="preserve">           </w:t>
      </w:r>
      <w:del w:id="36" w:author="Hu, Shenyang" w:date="2021-04-24T09:27:00Z">
        <w:r w:rsidR="00C779F0" w:rsidRPr="000E18C5" w:rsidDel="00982EB9">
          <w:rPr>
            <w:rFonts w:asciiTheme="majorBidi" w:hAnsiTheme="majorBidi" w:cstheme="majorBidi"/>
            <w:color w:val="000000" w:themeColor="text1"/>
          </w:rPr>
          <w:delText xml:space="preserve">    </w:delText>
        </w:r>
        <w:r w:rsidR="00C779F0" w:rsidRPr="000E18C5" w:rsidDel="0087425B">
          <w:rPr>
            <w:rFonts w:asciiTheme="majorBidi" w:hAnsiTheme="majorBidi" w:cstheme="majorBidi"/>
            <w:color w:val="000000" w:themeColor="text1"/>
          </w:rPr>
          <w:delText xml:space="preserve">   </w:delText>
        </w:r>
      </w:del>
      <w:r w:rsidR="00785FAC" w:rsidRPr="000E18C5">
        <w:rPr>
          <w:rFonts w:asciiTheme="majorBidi" w:hAnsiTheme="majorBidi" w:cstheme="majorBidi"/>
          <w:color w:val="000000" w:themeColor="text1"/>
        </w:rPr>
        <w:t>(</w:t>
      </w:r>
      <w:r w:rsidR="00085980">
        <w:rPr>
          <w:rFonts w:asciiTheme="majorBidi" w:hAnsiTheme="majorBidi" w:cstheme="majorBidi"/>
          <w:color w:val="000000" w:themeColor="text1"/>
        </w:rPr>
        <w:t>1</w:t>
      </w:r>
      <w:r w:rsidR="00785FAC" w:rsidRPr="000E18C5">
        <w:rPr>
          <w:rFonts w:asciiTheme="majorBidi" w:hAnsiTheme="majorBidi" w:cstheme="majorBidi"/>
          <w:color w:val="000000" w:themeColor="text1"/>
        </w:rPr>
        <w:t>)</w:t>
      </w:r>
    </w:p>
    <w:p w14:paraId="6DF4D6C2" w14:textId="3A5CBB99" w:rsidR="00724AA7" w:rsidRPr="000E18C5" w:rsidRDefault="00585463"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 xml:space="preserve">where </w:t>
      </w:r>
      <w:r w:rsidRPr="000E18C5">
        <w:rPr>
          <w:rFonts w:asciiTheme="majorBidi" w:hAnsiTheme="majorBidi" w:cstheme="majorBidi"/>
          <w:i/>
          <w:iCs/>
        </w:rPr>
        <w:t>V</w:t>
      </w:r>
      <w:r w:rsidRPr="000E18C5">
        <w:rPr>
          <w:rFonts w:asciiTheme="majorBidi" w:hAnsiTheme="majorBidi" w:cstheme="majorBidi"/>
        </w:rPr>
        <w:t xml:space="preserve"> is the material volume of the simulation cell</w:t>
      </w:r>
      <w:r w:rsidR="003F73E6">
        <w:rPr>
          <w:rFonts w:asciiTheme="majorBidi" w:hAnsiTheme="majorBidi" w:cstheme="majorBidi"/>
        </w:rPr>
        <w:t>,</w:t>
      </w:r>
      <w:r w:rsidR="006E1D0B"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oMath>
      <w:r w:rsidR="006E1D0B"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oMath>
      <w:r w:rsidR="006E1D0B" w:rsidRPr="000E18C5">
        <w:rPr>
          <w:rFonts w:asciiTheme="majorBidi" w:hAnsiTheme="majorBidi" w:cstheme="majorBidi"/>
          <w:color w:val="000000" w:themeColor="text1"/>
        </w:rPr>
        <w:t xml:space="preserve"> are </w:t>
      </w:r>
      <w:r w:rsidR="003F73E6">
        <w:rPr>
          <w:rFonts w:asciiTheme="majorBidi" w:hAnsiTheme="majorBidi" w:cstheme="majorBidi"/>
          <w:color w:val="000000" w:themeColor="text1"/>
        </w:rPr>
        <w:t xml:space="preserve">the </w:t>
      </w:r>
      <w:r w:rsidR="006E1D0B" w:rsidRPr="000E18C5">
        <w:rPr>
          <w:rFonts w:asciiTheme="majorBidi" w:hAnsiTheme="majorBidi" w:cstheme="majorBidi"/>
          <w:color w:val="000000" w:themeColor="text1"/>
        </w:rPr>
        <w:t xml:space="preserve">Xe concentration in </w:t>
      </w:r>
      <w:r w:rsidR="00C779F0" w:rsidRPr="000E18C5">
        <w:rPr>
          <w:rFonts w:asciiTheme="majorBidi" w:hAnsiTheme="majorBidi" w:cstheme="majorBidi"/>
          <w:color w:val="000000" w:themeColor="text1"/>
        </w:rPr>
        <w:t>matrix and as bubble phases, respectively</w:t>
      </w:r>
      <w:r w:rsidR="003F73E6">
        <w:rPr>
          <w:rFonts w:asciiTheme="majorBidi" w:hAnsiTheme="majorBidi" w:cstheme="majorBidi"/>
          <w:color w:val="000000" w:themeColor="text1"/>
        </w:rPr>
        <w:t>,</w:t>
      </w:r>
      <w:r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oMath>
      <w:r w:rsidR="00C72602" w:rsidRPr="000E18C5">
        <w:rPr>
          <w:rFonts w:asciiTheme="majorBidi" w:hAnsiTheme="majorBidi" w:cstheme="majorBidi"/>
          <w:color w:val="000000" w:themeColor="text1"/>
        </w:rPr>
        <w:t xml:space="preserve"> </w:t>
      </w:r>
      <w:r w:rsidRPr="000E18C5">
        <w:rPr>
          <w:rFonts w:asciiTheme="majorBidi" w:hAnsiTheme="majorBidi" w:cstheme="majorBidi"/>
        </w:rPr>
        <w:t>and</w:t>
      </w:r>
      <w:r w:rsidR="00C72602"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Pr="000E18C5">
        <w:rPr>
          <w:rFonts w:asciiTheme="majorBidi" w:hAnsiTheme="majorBidi" w:cstheme="majorBidi"/>
        </w:rPr>
        <w:t xml:space="preserve">  are </w:t>
      </w:r>
      <w:r w:rsidR="003F73E6">
        <w:rPr>
          <w:rFonts w:asciiTheme="majorBidi" w:hAnsiTheme="majorBidi" w:cstheme="majorBidi"/>
        </w:rPr>
        <w:t xml:space="preserve">the </w:t>
      </w:r>
      <w:r w:rsidRPr="000E18C5">
        <w:rPr>
          <w:rFonts w:asciiTheme="majorBidi" w:hAnsiTheme="majorBidi" w:cstheme="majorBidi"/>
        </w:rPr>
        <w:t xml:space="preserve">free energy density </w:t>
      </w:r>
      <w:r w:rsidR="00CF61F3" w:rsidRPr="000E18C5">
        <w:rPr>
          <w:rFonts w:asciiTheme="majorBidi" w:hAnsiTheme="majorBidi" w:cstheme="majorBidi"/>
        </w:rPr>
        <w:t>of matrix and gas bubble</w:t>
      </w:r>
      <w:r w:rsidR="00FF71C6" w:rsidRPr="000E18C5">
        <w:rPr>
          <w:rFonts w:asciiTheme="majorBidi" w:hAnsiTheme="majorBidi" w:cstheme="majorBidi"/>
        </w:rPr>
        <w:t>, respectively</w:t>
      </w:r>
      <m:oMath>
        <m:r>
          <w:rPr>
            <w:rFonts w:ascii="Cambria Math" w:hAnsi="Cambria Math" w:cstheme="majorBidi"/>
          </w:rPr>
          <m:t xml:space="preserve">, </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532230" w:rsidRPr="000E18C5">
        <w:rPr>
          <w:rFonts w:asciiTheme="majorBidi" w:hAnsiTheme="majorBidi" w:cstheme="majorBidi"/>
          <w:color w:val="000000" w:themeColor="text1"/>
        </w:rPr>
        <w:t xml:space="preserve"> is a </w:t>
      </w:r>
      <w:r w:rsidR="00E424E7" w:rsidRPr="000E18C5">
        <w:rPr>
          <w:rFonts w:asciiTheme="majorBidi" w:hAnsiTheme="majorBidi" w:cstheme="majorBidi"/>
          <w:color w:val="000000" w:themeColor="text1"/>
        </w:rPr>
        <w:t xml:space="preserve">shape function having values between 0 and 1, </w:t>
      </w: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E424E7" w:rsidRPr="000E18C5">
        <w:rPr>
          <w:rFonts w:asciiTheme="majorBidi" w:hAnsiTheme="majorBidi" w:cstheme="majorBidi"/>
          <w:color w:val="000000" w:themeColor="text1"/>
        </w:rPr>
        <w:t xml:space="preserve"> </w:t>
      </w:r>
      <w:r w:rsidR="00470E36" w:rsidRPr="000E18C5">
        <w:rPr>
          <w:rFonts w:asciiTheme="majorBidi" w:hAnsiTheme="majorBidi" w:cstheme="majorBidi"/>
          <w:color w:val="000000" w:themeColor="text1"/>
        </w:rPr>
        <w:t xml:space="preserve">is the double-well potential, </w:t>
      </w:r>
      <m:oMath>
        <m:r>
          <w:rPr>
            <w:rFonts w:ascii="Cambria Math" w:hAnsi="Cambria Math" w:cstheme="majorBidi"/>
            <w:color w:val="000000" w:themeColor="text1"/>
          </w:rPr>
          <m:t>w</m:t>
        </m:r>
      </m:oMath>
      <w:r w:rsidR="00470E36" w:rsidRPr="000E18C5">
        <w:rPr>
          <w:rFonts w:asciiTheme="majorBidi" w:hAnsiTheme="majorBidi" w:cstheme="majorBidi"/>
          <w:color w:val="000000" w:themeColor="text1"/>
        </w:rPr>
        <w:t xml:space="preserve"> is the double-well potential height</w:t>
      </w:r>
      <w:r w:rsidR="007D0265"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7D0265" w:rsidRPr="000E18C5">
        <w:rPr>
          <w:rFonts w:asciiTheme="majorBidi" w:hAnsiTheme="majorBidi" w:cstheme="majorBidi"/>
          <w:color w:val="000000" w:themeColor="text1"/>
        </w:rPr>
        <w:t xml:space="preserve"> is the gradient energy coefficient,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r w:rsidR="007D0265" w:rsidRPr="000E18C5">
        <w:rPr>
          <w:rFonts w:asciiTheme="majorBidi" w:hAnsiTheme="majorBidi" w:cstheme="majorBidi"/>
          <w:color w:val="000000" w:themeColor="text1"/>
        </w:rPr>
        <w:t xml:space="preserve"> is the </w:t>
      </w:r>
      <w:r w:rsidR="004B538F" w:rsidRPr="000E18C5">
        <w:rPr>
          <w:rFonts w:asciiTheme="majorBidi" w:hAnsiTheme="majorBidi" w:cstheme="majorBidi"/>
          <w:color w:val="000000" w:themeColor="text1"/>
        </w:rPr>
        <w:t>deformation</w:t>
      </w:r>
      <w:r w:rsidR="007D0265" w:rsidRPr="000E18C5">
        <w:rPr>
          <w:rFonts w:asciiTheme="majorBidi" w:hAnsiTheme="majorBidi" w:cstheme="majorBidi"/>
          <w:color w:val="000000" w:themeColor="text1"/>
        </w:rPr>
        <w:t xml:space="preserve"> energy density</w:t>
      </w:r>
      <w:r w:rsidR="00706D4A"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The shape function </w:t>
      </w: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2F5741"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and </w:t>
      </w:r>
      <w:r w:rsidR="002F5741" w:rsidRPr="000E18C5">
        <w:rPr>
          <w:rFonts w:asciiTheme="majorBidi" w:hAnsiTheme="majorBidi" w:cstheme="majorBidi"/>
        </w:rPr>
        <w:t>the double</w:t>
      </w:r>
      <w:r w:rsidR="00F925E6" w:rsidRPr="000E18C5">
        <w:rPr>
          <w:rFonts w:asciiTheme="majorBidi" w:hAnsiTheme="majorBidi" w:cstheme="majorBidi"/>
        </w:rPr>
        <w:t>-well potential are selected as</w:t>
      </w:r>
      <w:r w:rsidR="003F73E6">
        <w:rPr>
          <w:rFonts w:asciiTheme="majorBidi" w:hAnsiTheme="majorBidi" w:cstheme="majorBidi"/>
        </w:rPr>
        <w:t>:</w:t>
      </w:r>
      <w:r w:rsidR="00F925E6" w:rsidRPr="000E18C5">
        <w:rPr>
          <w:rFonts w:asciiTheme="majorBidi" w:hAnsiTheme="majorBidi" w:cstheme="majorBidi"/>
        </w:rPr>
        <w:t xml:space="preserve"> </w:t>
      </w:r>
    </w:p>
    <w:p w14:paraId="75547D78" w14:textId="5F3A10A3" w:rsidR="00F86DA4" w:rsidRPr="000E18C5" w:rsidRDefault="00F925E6"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3</m:t>
            </m:r>
          </m:sup>
        </m:sSup>
        <m:d>
          <m:dPr>
            <m:ctrlPr>
              <w:rPr>
                <w:rFonts w:ascii="Cambria Math" w:hAnsi="Cambria Math" w:cstheme="majorBidi"/>
                <w:i/>
                <w:color w:val="000000" w:themeColor="text1"/>
              </w:rPr>
            </m:ctrlPr>
          </m:dPr>
          <m:e>
            <m:r>
              <w:rPr>
                <w:rFonts w:ascii="Cambria Math" w:hAnsi="Cambria Math" w:cstheme="majorBidi"/>
                <w:color w:val="000000" w:themeColor="text1"/>
              </w:rPr>
              <m:t>10-15χ+6</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e>
        </m:d>
      </m:oMath>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2616DC">
        <w:rPr>
          <w:rFonts w:asciiTheme="majorBidi" w:hAnsiTheme="majorBidi" w:cstheme="majorBidi"/>
          <w:color w:val="000000" w:themeColor="text1"/>
        </w:rPr>
        <w:t>2</w:t>
      </w:r>
      <w:r w:rsidR="009B70B6" w:rsidRPr="000E18C5">
        <w:rPr>
          <w:rFonts w:asciiTheme="majorBidi" w:hAnsiTheme="majorBidi" w:cstheme="majorBidi"/>
          <w:color w:val="000000" w:themeColor="text1"/>
        </w:rPr>
        <w:t>)</w:t>
      </w:r>
    </w:p>
    <w:p w14:paraId="20233A62" w14:textId="519D3925" w:rsidR="009F169C" w:rsidRPr="000E18C5" w:rsidRDefault="009F169C"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1-χ</m:t>
                </m:r>
              </m:e>
            </m:d>
          </m:e>
          <m:sup>
            <m:r>
              <w:rPr>
                <w:rFonts w:ascii="Cambria Math" w:hAnsi="Cambria Math" w:cstheme="majorBidi"/>
                <w:color w:val="000000" w:themeColor="text1"/>
              </w:rPr>
              <m:t>2</m:t>
            </m:r>
          </m:sup>
        </m:sSup>
      </m:oMath>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3</w:t>
      </w:r>
      <w:r w:rsidR="009B70B6" w:rsidRPr="000E18C5">
        <w:rPr>
          <w:rFonts w:asciiTheme="majorBidi" w:hAnsiTheme="majorBidi" w:cstheme="majorBidi"/>
          <w:color w:val="000000" w:themeColor="text1"/>
        </w:rPr>
        <w:t>)</w:t>
      </w:r>
    </w:p>
    <w:p w14:paraId="30F9774E" w14:textId="706C711E" w:rsidR="00F273B0" w:rsidRPr="000E18C5" w:rsidRDefault="00F273B0"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For simplicity, the free-energy</w:t>
      </w:r>
      <w:r w:rsidR="0000406E" w:rsidRPr="000E18C5">
        <w:rPr>
          <w:rFonts w:asciiTheme="majorBidi" w:hAnsiTheme="majorBidi" w:cstheme="majorBidi"/>
          <w:color w:val="000000" w:themeColor="text1"/>
        </w:rPr>
        <w:t xml:space="preserve"> densities are approximated as quadratic functions of </w:t>
      </w:r>
      <w:r w:rsidR="00BB4325" w:rsidRPr="000E18C5">
        <w:rPr>
          <w:rFonts w:asciiTheme="majorBidi" w:hAnsiTheme="majorBidi" w:cstheme="majorBidi"/>
          <w:color w:val="000000" w:themeColor="text1"/>
        </w:rPr>
        <w:t>concentrations:</w:t>
      </w:r>
    </w:p>
    <w:p w14:paraId="0B3C6CC9" w14:textId="17A62AEB" w:rsidR="00BB4325" w:rsidRPr="000E18C5" w:rsidRDefault="00983187"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2</m:t>
                </m:r>
              </m:sup>
            </m:sSubSup>
          </m:e>
        </m:d>
      </m:oMath>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4</w:t>
      </w:r>
      <w:r w:rsidR="009B70B6" w:rsidRPr="000E18C5">
        <w:rPr>
          <w:rFonts w:asciiTheme="majorBidi" w:hAnsiTheme="majorBidi" w:cstheme="majorBidi"/>
          <w:color w:val="000000" w:themeColor="text1"/>
        </w:rPr>
        <w:t>)</w:t>
      </w:r>
    </w:p>
    <w:p w14:paraId="399451E0" w14:textId="5CC9311E" w:rsidR="00610045" w:rsidRPr="000E18C5" w:rsidRDefault="00983187"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2</m:t>
                </m:r>
              </m:sup>
            </m:sSubSup>
          </m:e>
        </m:d>
      </m:oMath>
      <w:r w:rsidR="009E1590"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5</w:t>
      </w:r>
      <w:r w:rsidR="009B70B6" w:rsidRPr="000E18C5">
        <w:rPr>
          <w:rFonts w:asciiTheme="majorBidi" w:hAnsiTheme="majorBidi" w:cstheme="majorBidi"/>
          <w:color w:val="000000" w:themeColor="text1"/>
        </w:rPr>
        <w:t>)</w:t>
      </w:r>
    </w:p>
    <w:p w14:paraId="3B9F1F59" w14:textId="1295B2D4" w:rsidR="002959A6" w:rsidRPr="000E18C5" w:rsidRDefault="00610045"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lastRenderedPageBreak/>
        <w:t xml:space="preserve">where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im</m:t>
            </m:r>
          </m:sub>
        </m:sSub>
      </m:oMath>
      <w:r w:rsidR="00EB1D5F"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ib</m:t>
            </m:r>
          </m:sub>
        </m:sSub>
        <m:r>
          <w:rPr>
            <w:rFonts w:ascii="Cambria Math" w:hAnsi="Cambria Math" w:cstheme="majorBidi"/>
            <w:color w:val="000000" w:themeColor="text1"/>
          </w:rPr>
          <m:t>, (i=1,2,3)</m:t>
        </m:r>
      </m:oMath>
      <w:r w:rsidR="005F0CEE" w:rsidRPr="000E18C5">
        <w:rPr>
          <w:rFonts w:asciiTheme="majorBidi" w:hAnsiTheme="majorBidi" w:cstheme="majorBidi"/>
          <w:color w:val="000000" w:themeColor="text1"/>
        </w:rPr>
        <w:t xml:space="preserve"> are free energy co</w:t>
      </w:r>
      <w:r w:rsidR="00A22150" w:rsidRPr="000E18C5">
        <w:rPr>
          <w:rFonts w:asciiTheme="majorBidi" w:hAnsiTheme="majorBidi" w:cstheme="majorBidi"/>
          <w:color w:val="000000" w:themeColor="text1"/>
        </w:rPr>
        <w:t>efficients</w:t>
      </w:r>
      <w:r w:rsidR="00866929"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w:r w:rsidR="00866929" w:rsidRPr="000E18C5">
        <w:rPr>
          <w:rFonts w:asciiTheme="majorBidi" w:hAnsiTheme="majorBidi" w:cstheme="majorBidi"/>
          <w:color w:val="000000" w:themeColor="text1"/>
        </w:rPr>
        <w:t xml:space="preserve"> is a parameter which scale</w:t>
      </w:r>
      <w:r w:rsidR="003F73E6">
        <w:rPr>
          <w:rFonts w:asciiTheme="majorBidi" w:hAnsiTheme="majorBidi" w:cstheme="majorBidi"/>
          <w:color w:val="000000" w:themeColor="text1"/>
        </w:rPr>
        <w:t>s</w:t>
      </w:r>
      <w:r w:rsidR="00866929" w:rsidRPr="000E18C5">
        <w:rPr>
          <w:rFonts w:asciiTheme="majorBidi" w:hAnsiTheme="majorBidi" w:cstheme="majorBidi"/>
          <w:color w:val="000000" w:themeColor="text1"/>
        </w:rPr>
        <w:t xml:space="preserve"> the chemical driving force</w:t>
      </w:r>
      <w:r w:rsidR="003F73E6">
        <w:rPr>
          <w:rFonts w:asciiTheme="majorBidi" w:hAnsiTheme="majorBidi" w:cstheme="majorBidi"/>
          <w:color w:val="000000" w:themeColor="text1"/>
        </w:rPr>
        <w:t>, which is</w:t>
      </w:r>
      <w:r w:rsidR="00866929" w:rsidRPr="000E18C5">
        <w:rPr>
          <w:rFonts w:asciiTheme="majorBidi" w:hAnsiTheme="majorBidi" w:cstheme="majorBidi"/>
          <w:color w:val="000000" w:themeColor="text1"/>
        </w:rPr>
        <w:t xml:space="preserve"> related to </w:t>
      </w:r>
      <w:r w:rsidR="003F73E6">
        <w:rPr>
          <w:rFonts w:asciiTheme="majorBidi" w:hAnsiTheme="majorBidi" w:cstheme="majorBidi"/>
          <w:color w:val="000000" w:themeColor="text1"/>
        </w:rPr>
        <w:t xml:space="preserve">the </w:t>
      </w:r>
      <w:r w:rsidR="00866929" w:rsidRPr="000E18C5">
        <w:rPr>
          <w:rFonts w:asciiTheme="majorBidi" w:hAnsiTheme="majorBidi" w:cstheme="majorBidi"/>
          <w:color w:val="000000" w:themeColor="text1"/>
        </w:rPr>
        <w:t>deformation energy driving force of Xe diffusion in the matrix.</w:t>
      </w:r>
    </w:p>
    <w:p w14:paraId="58C93B94" w14:textId="7E6EA8EA" w:rsidR="00065781" w:rsidRPr="000E18C5" w:rsidRDefault="002A0054"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w:t>
      </w:r>
      <w:r w:rsidR="002959A6" w:rsidRPr="000E18C5">
        <w:rPr>
          <w:rFonts w:asciiTheme="majorBidi" w:hAnsiTheme="majorBidi" w:cstheme="majorBidi"/>
          <w:color w:val="000000" w:themeColor="text1"/>
        </w:rPr>
        <w:t>KKS model</w:t>
      </w:r>
      <w:r w:rsidRPr="000E18C5">
        <w:rPr>
          <w:rFonts w:asciiTheme="majorBidi" w:hAnsiTheme="majorBidi" w:cstheme="majorBidi"/>
          <w:color w:val="000000" w:themeColor="text1"/>
        </w:rPr>
        <w:t xml:space="preserve"> assumes that 1) at </w:t>
      </w:r>
      <w:r w:rsidR="006D3C6C" w:rsidRPr="000E18C5">
        <w:rPr>
          <w:rFonts w:asciiTheme="majorBidi" w:hAnsiTheme="majorBidi" w:cstheme="majorBidi"/>
          <w:color w:val="000000" w:themeColor="text1"/>
        </w:rPr>
        <w:t>any material point</w:t>
      </w:r>
      <w:r w:rsidR="00C35A8C" w:rsidRPr="000E18C5">
        <w:rPr>
          <w:rFonts w:asciiTheme="majorBidi" w:hAnsiTheme="majorBidi" w:cstheme="majorBidi"/>
          <w:color w:val="000000" w:themeColor="text1"/>
        </w:rPr>
        <w:t xml:space="preserve"> the chemical potentials of </w:t>
      </w:r>
      <w:r w:rsidR="003F73E6">
        <w:rPr>
          <w:rFonts w:asciiTheme="majorBidi" w:hAnsiTheme="majorBidi" w:cstheme="majorBidi"/>
          <w:color w:val="000000" w:themeColor="text1"/>
        </w:rPr>
        <w:t xml:space="preserve">the </w:t>
      </w:r>
      <w:r w:rsidR="00C35A8C" w:rsidRPr="000E18C5">
        <w:rPr>
          <w:rFonts w:asciiTheme="majorBidi" w:hAnsiTheme="majorBidi" w:cstheme="majorBidi"/>
          <w:color w:val="000000" w:themeColor="text1"/>
        </w:rPr>
        <w:t xml:space="preserve">matrix and gas bubble phases </w:t>
      </w:r>
      <w:r w:rsidR="004F0C59" w:rsidRPr="000E18C5">
        <w:rPr>
          <w:rFonts w:asciiTheme="majorBidi" w:hAnsiTheme="majorBidi" w:cstheme="majorBidi"/>
          <w:color w:val="000000" w:themeColor="text1"/>
        </w:rPr>
        <w:t xml:space="preserve">are the same; and 2) </w:t>
      </w:r>
      <w:r w:rsidR="002E6704" w:rsidRPr="000E18C5">
        <w:rPr>
          <w:rFonts w:asciiTheme="majorBidi" w:hAnsiTheme="majorBidi" w:cstheme="majorBidi"/>
          <w:color w:val="000000" w:themeColor="text1"/>
        </w:rPr>
        <w:t xml:space="preserve">Xe concentration </w:t>
      </w:r>
      <w:r w:rsidR="003F73E6">
        <w:rPr>
          <w:rFonts w:asciiTheme="majorBidi" w:hAnsiTheme="majorBidi" w:cstheme="majorBidi"/>
          <w:color w:val="000000" w:themeColor="text1"/>
        </w:rPr>
        <w:t xml:space="preserve">is </w:t>
      </w:r>
      <w:r w:rsidR="002E6704" w:rsidRPr="000E18C5">
        <w:rPr>
          <w:rFonts w:asciiTheme="majorBidi" w:hAnsiTheme="majorBidi" w:cstheme="majorBidi"/>
          <w:color w:val="000000" w:themeColor="text1"/>
        </w:rPr>
        <w:t>conserve</w:t>
      </w:r>
      <w:r w:rsidR="003F73E6">
        <w:rPr>
          <w:rFonts w:asciiTheme="majorBidi" w:hAnsiTheme="majorBidi" w:cstheme="majorBidi"/>
          <w:color w:val="000000" w:themeColor="text1"/>
        </w:rPr>
        <w:t>d</w:t>
      </w:r>
      <w:r w:rsidR="002E6704" w:rsidRPr="000E18C5">
        <w:rPr>
          <w:rFonts w:asciiTheme="majorBidi" w:hAnsiTheme="majorBidi" w:cstheme="majorBidi"/>
          <w:color w:val="000000" w:themeColor="text1"/>
        </w:rPr>
        <w:t>.</w:t>
      </w:r>
      <w:r w:rsidR="00065781" w:rsidRPr="000E18C5">
        <w:rPr>
          <w:rFonts w:asciiTheme="majorBidi" w:hAnsiTheme="majorBidi" w:cstheme="majorBidi"/>
          <w:color w:val="000000" w:themeColor="text1"/>
        </w:rPr>
        <w:t xml:space="preserve"> The</w:t>
      </w:r>
      <w:r w:rsidR="003F73E6">
        <w:rPr>
          <w:rFonts w:asciiTheme="majorBidi" w:hAnsiTheme="majorBidi" w:cstheme="majorBidi"/>
          <w:color w:val="000000" w:themeColor="text1"/>
        </w:rPr>
        <w:t>se two assumptions</w:t>
      </w:r>
      <w:r w:rsidR="00065781" w:rsidRPr="000E18C5">
        <w:rPr>
          <w:rFonts w:asciiTheme="majorBidi" w:hAnsiTheme="majorBidi" w:cstheme="majorBidi"/>
          <w:color w:val="000000" w:themeColor="text1"/>
        </w:rPr>
        <w:t xml:space="preserve"> are described as:</w:t>
      </w:r>
    </w:p>
    <w:p w14:paraId="00C7365A" w14:textId="10D7F9FF" w:rsidR="00DC289A" w:rsidRPr="000E18C5" w:rsidRDefault="003A0FDF" w:rsidP="000E18C5">
      <w:pPr>
        <w:spacing w:before="100" w:beforeAutospacing="1" w:after="100" w:afterAutospacing="1" w:line="360" w:lineRule="auto"/>
        <w:jc w:val="right"/>
        <w:rPr>
          <w:rFonts w:asciiTheme="majorBidi" w:hAnsiTheme="majorBidi" w:cstheme="majorBidi"/>
          <w:color w:val="000000" w:themeColor="text1"/>
        </w:rPr>
      </w:pPr>
      <w:r w:rsidRPr="000E18C5">
        <w:rPr>
          <w:rFonts w:asciiTheme="majorBidi" w:hAnsiTheme="majorBidi" w:cstheme="majorBidi"/>
          <w:color w:val="000000" w:themeColor="text1"/>
        </w:rPr>
        <w:t xml:space="preserve"> </w:t>
      </w:r>
      <w:r w:rsidR="002959A6" w:rsidRPr="000E18C5">
        <w:rPr>
          <w:rFonts w:asciiTheme="majorBidi" w:hAnsiTheme="majorBidi" w:cstheme="majorBidi"/>
          <w:color w:val="000000" w:themeColor="text1"/>
        </w:rPr>
        <w:t xml:space="preserve"> </w:t>
      </w:r>
      <m:oMath>
        <m:r>
          <m:rPr>
            <m:sty m:val="p"/>
          </m:rPr>
          <w:rPr>
            <w:rFonts w:ascii="Cambria Math" w:eastAsia="Times New Roman" w:hAnsi="Cambria Math" w:cstheme="majorBidi"/>
            <w:color w:val="000000" w:themeColor="text1"/>
          </w:rPr>
          <w:br/>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sub>
        </m:sSub>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sub>
        </m:sSub>
      </m:oMath>
      <w:proofErr w:type="gramStart"/>
      <w:r w:rsidR="009B70B6" w:rsidRPr="000E18C5">
        <w:rPr>
          <w:rFonts w:asciiTheme="majorBidi" w:hAnsiTheme="majorBidi" w:cstheme="majorBidi"/>
          <w:color w:val="000000" w:themeColor="text1"/>
        </w:rPr>
        <w:t xml:space="preserve">,   </w:t>
      </w:r>
      <w:proofErr w:type="gramEnd"/>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6</w:t>
      </w:r>
      <w:r w:rsidR="009B70B6" w:rsidRPr="000E18C5">
        <w:rPr>
          <w:rFonts w:asciiTheme="majorBidi" w:hAnsiTheme="majorBidi" w:cstheme="majorBidi"/>
          <w:color w:val="000000" w:themeColor="text1"/>
        </w:rPr>
        <w:t>)</w:t>
      </w:r>
    </w:p>
    <w:p w14:paraId="42B99DEF" w14:textId="7E4951FD" w:rsidR="00ED27CB" w:rsidRPr="000E18C5" w:rsidRDefault="00983187"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 xml:space="preserve"> </m:t>
        </m:r>
        <m:d>
          <m:dPr>
            <m:begChr m:val="["/>
            <m:endChr m:val="]"/>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1-</m:t>
            </m:r>
            <m:r>
              <w:rPr>
                <w:rFonts w:ascii="Cambria Math" w:eastAsia="Times New Roman" w:hAnsi="Cambria Math" w:cstheme="majorBidi"/>
                <w:color w:val="000000" w:themeColor="text1"/>
              </w:rPr>
              <m:t>h(χ)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h(χ)</m:t>
        </m:r>
      </m:oMath>
      <w:r w:rsidR="009B70B6" w:rsidRPr="000E18C5">
        <w:rPr>
          <w:rFonts w:asciiTheme="majorBidi" w:hAnsiTheme="majorBidi" w:cstheme="majorBidi"/>
          <w:color w:val="000000" w:themeColor="text1"/>
        </w:rPr>
        <w:t xml:space="preserve"> </w:t>
      </w:r>
      <w:proofErr w:type="gramStart"/>
      <w:r w:rsidR="009B70B6" w:rsidRPr="000E18C5">
        <w:rPr>
          <w:rFonts w:asciiTheme="majorBidi" w:hAnsiTheme="majorBidi" w:cstheme="majorBidi"/>
          <w:color w:val="000000" w:themeColor="text1"/>
        </w:rPr>
        <w:t xml:space="preserve">,   </w:t>
      </w:r>
      <w:proofErr w:type="gramEnd"/>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7</w:t>
      </w:r>
      <w:r w:rsidR="009B70B6" w:rsidRPr="000E18C5">
        <w:rPr>
          <w:rFonts w:asciiTheme="majorBidi" w:hAnsiTheme="majorBidi" w:cstheme="majorBidi"/>
          <w:color w:val="000000" w:themeColor="text1"/>
        </w:rPr>
        <w:t>)</w:t>
      </w:r>
    </w:p>
    <w:p w14:paraId="7A264DA1" w14:textId="62E47153" w:rsidR="00BB4325" w:rsidRPr="000E18C5" w:rsidRDefault="0009771A"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From equation (</w:t>
      </w:r>
      <w:r w:rsidR="00B96AEF">
        <w:rPr>
          <w:rFonts w:asciiTheme="majorBidi" w:hAnsiTheme="majorBidi" w:cstheme="majorBidi"/>
          <w:color w:val="000000" w:themeColor="text1"/>
        </w:rPr>
        <w:t>6-7</w:t>
      </w:r>
      <w:r w:rsidRPr="000E18C5">
        <w:rPr>
          <w:rFonts w:asciiTheme="majorBidi" w:hAnsiTheme="majorBidi" w:cstheme="majorBidi"/>
          <w:color w:val="000000" w:themeColor="text1"/>
        </w:rPr>
        <w:t>), we obtain a single solution</w:t>
      </w:r>
      <w:r w:rsidR="00CB5C9E" w:rsidRPr="000E18C5">
        <w:rPr>
          <w:rFonts w:asciiTheme="majorBidi" w:hAnsiTheme="majorBidi" w:cstheme="majorBidi"/>
          <w:color w:val="000000" w:themeColor="text1"/>
        </w:rPr>
        <w:t xml:space="preserve"> of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w:t>
      </w:r>
    </w:p>
    <w:p w14:paraId="1B5B5474" w14:textId="266ABAE0" w:rsidR="009F169C" w:rsidRPr="000E18C5" w:rsidRDefault="00F13721"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The temp</w:t>
      </w:r>
      <w:r w:rsidR="008577AA" w:rsidRPr="000E18C5">
        <w:rPr>
          <w:rFonts w:asciiTheme="majorBidi" w:hAnsiTheme="majorBidi" w:cstheme="majorBidi"/>
        </w:rPr>
        <w:t xml:space="preserve">oral evolution of the field variables are given by </w:t>
      </w:r>
      <w:r w:rsidR="00985D58" w:rsidRPr="000E18C5">
        <w:rPr>
          <w:rFonts w:asciiTheme="majorBidi" w:hAnsiTheme="majorBidi" w:cstheme="majorBidi"/>
        </w:rPr>
        <w:t xml:space="preserve">Allen-Cahn </w:t>
      </w:r>
      <w:r w:rsidR="0081297A"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&lt;EndNote&gt;&lt;Cite&gt;&lt;Author&gt;Cahn&lt;/Author&gt;&lt;Year&gt;1977&lt;/Year&gt;&lt;RecNum&gt;86&lt;/RecNum&gt;&lt;DisplayText&gt;[31]&lt;/DisplayText&gt;&lt;record&gt;&lt;rec-number&gt;86&lt;/rec-number&gt;&lt;foreign-keys&gt;&lt;key app="EN" db-id="z2dws5pr0dxws8exxvxpxp2u05s5ps9w2rtz" timestamp="0"&gt;86&lt;/key&gt;&lt;/foreign-keys&gt;&lt;ref-type name="Journal Article"&gt;17&lt;/ref-type&gt;&lt;contributors&gt;&lt;authors&gt;&lt;author&gt;Cahn, J.W.&lt;/author&gt;&lt;author&gt;Allen, S. M.&lt;/author&gt;&lt;/authors&gt;&lt;/contributors&gt;&lt;titles&gt;&lt;title&gt;A Microscopic Theory of Domain Wall Motion and Its Experimental Verification in Fe-Al Alloy Domain Growth Kinetics&lt;/title&gt;&lt;secondary-title&gt;J. de Physique&lt;/secondary-title&gt;&lt;/titles&gt;&lt;pages&gt;C7-51&lt;/pages&gt;&lt;volume&gt;38&lt;/volume&gt;&lt;dates&gt;&lt;year&gt;1977&lt;/year&gt;&lt;/dates&gt;&lt;urls&gt;&lt;/urls&gt;&lt;/record&gt;&lt;/Cite&gt;&lt;/EndNote&gt;</w:instrText>
      </w:r>
      <w:r w:rsidR="0081297A" w:rsidRPr="000E18C5">
        <w:rPr>
          <w:rFonts w:asciiTheme="majorBidi" w:hAnsiTheme="majorBidi" w:cstheme="majorBidi"/>
        </w:rPr>
        <w:fldChar w:fldCharType="separate"/>
      </w:r>
      <w:r w:rsidR="00BA3465" w:rsidRPr="000E18C5">
        <w:rPr>
          <w:rFonts w:asciiTheme="majorBidi" w:hAnsiTheme="majorBidi" w:cstheme="majorBidi"/>
          <w:noProof/>
        </w:rPr>
        <w:t>[31]</w:t>
      </w:r>
      <w:r w:rsidR="0081297A" w:rsidRPr="000E18C5">
        <w:rPr>
          <w:rFonts w:asciiTheme="majorBidi" w:hAnsiTheme="majorBidi" w:cstheme="majorBidi"/>
        </w:rPr>
        <w:fldChar w:fldCharType="end"/>
      </w:r>
      <w:r w:rsidR="003F73E6">
        <w:rPr>
          <w:rFonts w:asciiTheme="majorBidi" w:hAnsiTheme="majorBidi" w:cstheme="majorBidi"/>
        </w:rPr>
        <w:t xml:space="preserve"> </w:t>
      </w:r>
      <w:r w:rsidR="00985D58" w:rsidRPr="000E18C5">
        <w:rPr>
          <w:rFonts w:asciiTheme="majorBidi" w:hAnsiTheme="majorBidi" w:cstheme="majorBidi"/>
        </w:rPr>
        <w:t>and Cahn-Hillia</w:t>
      </w:r>
      <w:r w:rsidR="008137AB" w:rsidRPr="000E18C5">
        <w:rPr>
          <w:rFonts w:asciiTheme="majorBidi" w:hAnsiTheme="majorBidi" w:cstheme="majorBidi"/>
        </w:rPr>
        <w:t>rd</w:t>
      </w:r>
      <w:r w:rsidR="003F73E6">
        <w:rPr>
          <w:rFonts w:asciiTheme="majorBidi" w:hAnsiTheme="majorBidi" w:cstheme="majorBidi"/>
        </w:rPr>
        <w:t xml:space="preserve"> </w:t>
      </w:r>
      <w:r w:rsidR="007B09C0"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&lt;EndNote&gt;&lt;Cite&gt;&lt;Author&gt;Cahn&lt;/Author&gt;&lt;Year&gt;1961&lt;/Year&gt;&lt;RecNum&gt;84&lt;/RecNum&gt;&lt;DisplayText&gt;[32]&lt;/DisplayText&gt;&lt;record&gt;&lt;rec-number&gt;84&lt;/rec-number&gt;&lt;foreign-keys&gt;&lt;key app="EN" db-id="z2dws5pr0dxws8exxvxpxp2u05s5ps9w2rtz" timestamp="0"&gt;84&lt;/key&gt;&lt;/foreign-keys&gt;&lt;ref-type name="Journal Article"&gt;17&lt;/ref-type&gt;&lt;contributors&gt;&lt;authors&gt;&lt;author&gt;Cahn, J. W.&lt;/author&gt;&lt;/authors&gt;&lt;/contributors&gt;&lt;titles&gt;&lt;title&gt;On Spinodal Decomposition&lt;/title&gt;&lt;secondary-title&gt;Acta Metallurgica&lt;/secondary-title&gt;&lt;alt-title&gt;Acta Metall Mater&amp;#xD;Acta Metall Mater&lt;/alt-title&gt;&lt;/titles&gt;&lt;periodical&gt;&lt;full-title&gt;Acta Metallurgica&lt;/full-title&gt;&lt;abbr-1&gt;Acta Metall Mater&lt;/abbr-1&gt;&lt;/periodical&gt;&lt;pages&gt;795-801&lt;/pages&gt;&lt;volume&gt;9&lt;/volume&gt;&lt;number&gt;9&lt;/number&gt;&lt;dates&gt;&lt;year&gt;1961&lt;/year&gt;&lt;/dates&gt;&lt;isbn&gt;0001-6160&lt;/isbn&gt;&lt;accession-num&gt;ISI:A1961WG18300001&lt;/accession-num&gt;&lt;urls&gt;&lt;related-urls&gt;&lt;url&gt;&amp;lt;Go to ISI&amp;gt;://A1961WG18300001&lt;/url&gt;&lt;/related-urls&gt;&lt;/urls&gt;&lt;language&gt;English&lt;/language&gt;&lt;/record&gt;&lt;/Cite&gt;&lt;/EndNote&gt;</w:instrText>
      </w:r>
      <w:r w:rsidR="007B09C0" w:rsidRPr="000E18C5">
        <w:rPr>
          <w:rFonts w:asciiTheme="majorBidi" w:hAnsiTheme="majorBidi" w:cstheme="majorBidi"/>
        </w:rPr>
        <w:fldChar w:fldCharType="separate"/>
      </w:r>
      <w:r w:rsidR="00BA3465" w:rsidRPr="000E18C5">
        <w:rPr>
          <w:rFonts w:asciiTheme="majorBidi" w:hAnsiTheme="majorBidi" w:cstheme="majorBidi"/>
          <w:noProof/>
        </w:rPr>
        <w:t>[32]</w:t>
      </w:r>
      <w:r w:rsidR="007B09C0" w:rsidRPr="000E18C5">
        <w:rPr>
          <w:rFonts w:asciiTheme="majorBidi" w:hAnsiTheme="majorBidi" w:cstheme="majorBidi"/>
        </w:rPr>
        <w:fldChar w:fldCharType="end"/>
      </w:r>
      <w:r w:rsidR="008137AB" w:rsidRPr="000E18C5">
        <w:rPr>
          <w:rFonts w:asciiTheme="majorBidi" w:hAnsiTheme="majorBidi" w:cstheme="majorBidi"/>
        </w:rPr>
        <w:t xml:space="preserve"> equations:</w:t>
      </w:r>
    </w:p>
    <w:p w14:paraId="242D1E45" w14:textId="7BD3C513" w:rsidR="008137AB" w:rsidRPr="000E18C5" w:rsidRDefault="00983187" w:rsidP="000E18C5">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m:t>
        </m:r>
        <m:r>
          <m:rPr>
            <m:sty m:val="p"/>
          </m:rP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num>
          <m:den>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ub>
            </m:sSub>
          </m:den>
        </m:f>
        <m:r>
          <w:ins w:id="37" w:author="Hu, Shenyang" w:date="2021-04-24T07:54:00Z">
            <m:rPr>
              <m:sty m:val="p"/>
            </m:rPr>
            <w:rPr>
              <w:rFonts w:ascii="Cambria Math" w:hAnsi="Cambria Math" w:cstheme="majorBidi"/>
              <w:color w:val="000000" w:themeColor="text1"/>
            </w:rPr>
            <m:t>∙</m:t>
          </w:ins>
        </m:r>
        <m:r>
          <m:rPr>
            <m:sty m:val="p"/>
          </m:rPr>
          <w:rPr>
            <w:rFonts w:ascii="Cambria Math" w:hAnsi="Cambria Math" w:cstheme="majorBidi"/>
            <w:color w:val="000000" w:themeColor="text1"/>
          </w:rPr>
          <m:t>∇</m:t>
        </m:r>
        <m:d>
          <m:dPr>
            <m:begChr m:val="["/>
            <m:endChr m:val="]"/>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e>
        </m:d>
      </m:oMath>
      <w:proofErr w:type="gramStart"/>
      <w:r w:rsidR="00C07E6E" w:rsidRPr="000E18C5">
        <w:rPr>
          <w:rFonts w:asciiTheme="majorBidi" w:hAnsiTheme="majorBidi" w:cstheme="majorBidi"/>
          <w:color w:val="000000" w:themeColor="text1"/>
        </w:rPr>
        <w:t xml:space="preserve">,   </w:t>
      </w:r>
      <w:proofErr w:type="gramEnd"/>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del w:id="38" w:author="Hu, Shenyang" w:date="2021-04-24T07:55:00Z">
        <w:r w:rsidR="00C07E6E" w:rsidRPr="000E18C5" w:rsidDel="001B228E">
          <w:rPr>
            <w:rFonts w:asciiTheme="majorBidi" w:hAnsiTheme="majorBidi" w:cstheme="majorBidi"/>
            <w:color w:val="000000" w:themeColor="text1"/>
          </w:rPr>
          <w:delText xml:space="preserve">  </w:delText>
        </w:r>
      </w:del>
      <w:r w:rsidR="00C07E6E"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8</w:t>
      </w:r>
      <w:r w:rsidR="00C07E6E" w:rsidRPr="000E18C5">
        <w:rPr>
          <w:rFonts w:asciiTheme="majorBidi" w:hAnsiTheme="majorBidi" w:cstheme="majorBidi"/>
          <w:color w:val="000000" w:themeColor="text1"/>
        </w:rPr>
        <w:t>)</w:t>
      </w:r>
    </w:p>
    <w:p w14:paraId="16578584" w14:textId="38673684" w:rsidR="00360B23" w:rsidRPr="000E18C5" w:rsidRDefault="00983187" w:rsidP="00C84B61">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∂χ</m:t>
            </m:r>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=L</m:t>
        </m:r>
        <m:d>
          <m:dPr>
            <m:begChr m:val="{"/>
            <m:endChr m:val="}"/>
            <m:ctrlPr>
              <w:rPr>
                <w:rFonts w:ascii="Cambria Math" w:hAnsi="Cambria Math" w:cstheme="majorBidi"/>
                <w:i/>
                <w:color w:val="000000" w:themeColor="text1"/>
              </w:rPr>
            </m:ctrlPr>
          </m:dPr>
          <m:e>
            <m:eqArr>
              <m:eqArrPr>
                <m:ctrlPr>
                  <w:rPr>
                    <w:rFonts w:ascii="Cambria Math" w:hAnsi="Cambria Math" w:cstheme="majorBidi"/>
                    <w:i/>
                    <w:color w:val="000000" w:themeColor="text1"/>
                  </w:rPr>
                </m:ctrlPr>
              </m:eqArrPr>
              <m:e>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num>
                  <m:den>
                    <m:r>
                      <w:rPr>
                        <w:rFonts w:ascii="Cambria Math" w:hAnsi="Cambria Math" w:cstheme="majorBidi"/>
                        <w:color w:val="000000" w:themeColor="text1"/>
                      </w:rPr>
                      <m:t>∂χ</m:t>
                    </m:r>
                  </m:den>
                </m:f>
                <m:d>
                  <m:dPr>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d>
                          <m:dPr>
                            <m:begChr m:val="|"/>
                            <m:endChr m:val="|"/>
                            <m:ctrlPr>
                              <w:rPr>
                                <w:rFonts w:ascii="Cambria Math" w:hAnsi="Cambria Math" w:cstheme="majorBidi"/>
                                <w:i/>
                                <w:color w:val="000000" w:themeColor="text1"/>
                              </w:rPr>
                            </m:ctrlPr>
                          </m:dPr>
                          <m:e>
                            <m:r>
                              <m:rPr>
                                <m:sty m:val="p"/>
                              </m:rPr>
                              <w:rPr>
                                <w:rFonts w:ascii="Cambria Math" w:hAnsi="Cambria Math" w:cstheme="majorBidi"/>
                                <w:color w:val="000000" w:themeColor="text1"/>
                              </w:rPr>
                              <m:t>∇</m:t>
                            </m:r>
                            <m:r>
                              <w:rPr>
                                <w:rFonts w:ascii="Cambria Math" w:hAnsi="Cambria Math" w:cstheme="majorBidi"/>
                                <w:color w:val="000000" w:themeColor="text1"/>
                              </w:rPr>
                              <m:t>χ</m:t>
                            </m:r>
                          </m:e>
                        </m:d>
                      </m:e>
                      <m:sup>
                        <m:r>
                          <w:rPr>
                            <w:rFonts w:ascii="Cambria Math" w:hAnsi="Cambria Math" w:cstheme="majorBidi"/>
                            <w:color w:val="000000" w:themeColor="text1"/>
                          </w:rPr>
                          <m:t>2</m:t>
                        </m:r>
                      </m:sup>
                    </m:sSup>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h</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r>
                      <w:rPr>
                        <w:rFonts w:ascii="Cambria Math" w:hAnsi="Cambria Math" w:cstheme="majorBidi"/>
                        <w:color w:val="000000" w:themeColor="text1"/>
                      </w:rPr>
                      <m:t>-</m:t>
                    </m:r>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num>
                      <m:den>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den>
                    </m:f>
                  </m:e>
                </m:d>
              </m:e>
              <m:e>
                <m:r>
                  <w:rPr>
                    <w:rFonts w:ascii="Cambria Math" w:hAnsi="Cambria Math" w:cstheme="majorBidi"/>
                    <w:color w:val="000000" w:themeColor="text1"/>
                  </w:rPr>
                  <m:t>-w</m:t>
                </m:r>
                <m:sSup>
                  <m:sSupPr>
                    <m:ctrlPr>
                      <w:rPr>
                        <w:rFonts w:ascii="Cambria Math" w:hAnsi="Cambria Math" w:cstheme="majorBidi"/>
                        <w:i/>
                        <w:color w:val="000000" w:themeColor="text1"/>
                      </w:rPr>
                    </m:ctrlPr>
                  </m:sSupPr>
                  <m:e>
                    <m:r>
                      <w:rPr>
                        <w:rFonts w:ascii="Cambria Math" w:hAnsi="Cambria Math" w:cstheme="majorBidi"/>
                        <w:color w:val="000000" w:themeColor="text1"/>
                      </w:rPr>
                      <m:t>g</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∂χ</m:t>
                    </m:r>
                  </m:den>
                </m:f>
              </m:e>
            </m:eqArr>
          </m:e>
        </m:d>
      </m:oMath>
      <w:proofErr w:type="gramStart"/>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proofErr w:type="gramEnd"/>
      <w:r w:rsidR="00C84B61">
        <w:rPr>
          <w:rFonts w:asciiTheme="majorBidi" w:hAnsiTheme="majorBidi" w:cstheme="majorBidi"/>
          <w:color w:val="000000" w:themeColor="text1"/>
        </w:rPr>
        <w:t xml:space="preserve">       </w:t>
      </w:r>
      <w:r w:rsidR="009F7752">
        <w:rPr>
          <w:rFonts w:asciiTheme="majorBidi" w:hAnsiTheme="majorBidi" w:cstheme="majorBidi"/>
          <w:color w:val="000000" w:themeColor="text1"/>
        </w:rPr>
        <w:t xml:space="preserve"> (9</w:t>
      </w:r>
      <w:r w:rsidR="00C84B61">
        <w:rPr>
          <w:rFonts w:asciiTheme="majorBidi" w:hAnsiTheme="majorBidi" w:cstheme="majorBidi"/>
          <w:color w:val="000000" w:themeColor="text1"/>
        </w:rPr>
        <w:t>)</w:t>
      </w:r>
      <w:r w:rsidR="00C07E6E" w:rsidRPr="000E18C5">
        <w:rPr>
          <w:rFonts w:asciiTheme="majorBidi" w:hAnsiTheme="majorBidi" w:cstheme="majorBidi"/>
          <w:color w:val="000000" w:themeColor="text1"/>
        </w:rPr>
        <w:t xml:space="preserve">                                                     </w:t>
      </w:r>
    </w:p>
    <w:p w14:paraId="1BDC9DEB" w14:textId="4CA80B70" w:rsidR="00360B23" w:rsidRPr="000E18C5" w:rsidRDefault="008175D2"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w</w:t>
      </w:r>
      <w:r w:rsidR="00296A79" w:rsidRPr="000E18C5">
        <w:rPr>
          <w:rFonts w:asciiTheme="majorBidi" w:hAnsiTheme="majorBidi" w:cstheme="majorBidi"/>
        </w:rPr>
        <w:t xml:space="preserve">here </w:t>
      </w:r>
      <m:oMath>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oMath>
      <w:r w:rsidR="00296A79" w:rsidRPr="000E18C5">
        <w:rPr>
          <w:rFonts w:asciiTheme="majorBidi" w:hAnsiTheme="majorBidi" w:cstheme="majorBidi"/>
          <w:color w:val="000000" w:themeColor="text1"/>
        </w:rPr>
        <w:t xml:space="preserve"> is the diffusion</w:t>
      </w:r>
      <w:r w:rsidR="00F55C4C" w:rsidRPr="000E18C5">
        <w:rPr>
          <w:rFonts w:asciiTheme="majorBidi" w:hAnsiTheme="majorBidi" w:cstheme="majorBidi"/>
          <w:color w:val="000000" w:themeColor="text1"/>
        </w:rPr>
        <w:t xml:space="preserve"> of Xe</w:t>
      </w:r>
      <w:r w:rsidR="003F73E6">
        <w:rPr>
          <w:rFonts w:asciiTheme="majorBidi" w:hAnsiTheme="majorBidi" w:cstheme="majorBidi"/>
          <w:color w:val="000000" w:themeColor="text1"/>
        </w:rPr>
        <w:t>, t</w:t>
      </w:r>
      <w:r w:rsidR="00D95805" w:rsidRPr="000E18C5">
        <w:rPr>
          <w:rFonts w:asciiTheme="majorBidi" w:hAnsiTheme="majorBidi" w:cstheme="majorBidi"/>
          <w:color w:val="000000" w:themeColor="text1"/>
        </w:rPr>
        <w:t xml:space="preserve">he </w:t>
      </w:r>
      <w:r w:rsidR="002A62D9" w:rsidRPr="000E18C5">
        <w:rPr>
          <w:rFonts w:asciiTheme="majorBidi" w:hAnsiTheme="majorBidi" w:cstheme="majorBidi"/>
          <w:color w:val="000000" w:themeColor="text1"/>
        </w:rPr>
        <w:t xml:space="preserve">order parameters </w:t>
      </w:r>
      <m:oMath>
        <m:r>
          <w:rPr>
            <w:rFonts w:ascii="Cambria Math" w:hAnsi="Cambria Math" w:cstheme="majorBidi"/>
            <w:color w:val="000000" w:themeColor="text1"/>
          </w:rPr>
          <m:t>χ</m:t>
        </m:r>
      </m:oMath>
      <w:r w:rsidR="004F7FB1"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oMath>
      <w:r w:rsidR="00D95805" w:rsidRPr="000E18C5">
        <w:rPr>
          <w:rFonts w:asciiTheme="majorBidi" w:hAnsiTheme="majorBidi" w:cstheme="majorBidi"/>
          <w:color w:val="000000" w:themeColor="text1"/>
        </w:rPr>
        <w:t>are used to describe</w:t>
      </w:r>
      <w:r w:rsidR="004F7FB1" w:rsidRPr="000E18C5">
        <w:rPr>
          <w:rFonts w:asciiTheme="majorBidi" w:hAnsiTheme="majorBidi" w:cstheme="majorBidi"/>
          <w:color w:val="000000" w:themeColor="text1"/>
        </w:rPr>
        <w:t xml:space="preserve"> </w:t>
      </w:r>
      <w:r w:rsidR="00906127" w:rsidRPr="000E18C5">
        <w:rPr>
          <w:rFonts w:asciiTheme="majorBidi" w:hAnsiTheme="majorBidi" w:cstheme="majorBidi"/>
          <w:color w:val="000000" w:themeColor="text1"/>
        </w:rPr>
        <w:t>an inhomogeneous Xe diffusivity</w:t>
      </w:r>
      <w:r w:rsidR="003F73E6">
        <w:rPr>
          <w:rFonts w:asciiTheme="majorBidi" w:hAnsiTheme="majorBidi" w:cstheme="majorBidi"/>
          <w:color w:val="000000" w:themeColor="text1"/>
        </w:rPr>
        <w:t xml:space="preserve">, </w:t>
      </w:r>
      <m:oMath>
        <m:r>
          <w:rPr>
            <w:rFonts w:ascii="Cambria Math" w:hAnsi="Cambria Math" w:cstheme="majorBidi"/>
            <w:color w:val="000000" w:themeColor="text1"/>
          </w:rPr>
          <m:t>L</m:t>
        </m:r>
      </m:oMath>
      <w:r w:rsidR="00D711B3" w:rsidRPr="000E18C5">
        <w:rPr>
          <w:rFonts w:asciiTheme="majorBidi" w:hAnsiTheme="majorBidi" w:cstheme="majorBidi"/>
          <w:color w:val="000000" w:themeColor="text1"/>
        </w:rPr>
        <w:t xml:space="preserve"> is the interfacial mobility</w:t>
      </w:r>
      <w:r w:rsidR="00BC48E4" w:rsidRPr="000E18C5">
        <w:rPr>
          <w:rFonts w:asciiTheme="majorBidi" w:hAnsiTheme="majorBidi" w:cstheme="majorBidi"/>
          <w:color w:val="000000" w:themeColor="text1"/>
        </w:rPr>
        <w:t xml:space="preserve"> coefficient</w:t>
      </w:r>
      <w:r w:rsidR="003F73E6">
        <w:rPr>
          <w:rFonts w:asciiTheme="majorBidi" w:hAnsiTheme="majorBidi" w:cstheme="majorBidi"/>
          <w:color w:val="000000" w:themeColor="text1"/>
        </w:rPr>
        <w:t xml:space="preserve">, and </w:t>
      </w:r>
      <m:oMath>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d>
          <m:dPr>
            <m:begChr m:val="{"/>
            <m:endChr m:val="}"/>
            <m:ctrlPr>
              <w:rPr>
                <w:rFonts w:ascii="Cambria Math" w:eastAsia="Times New Roman"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00D64682" w:rsidRPr="000E18C5">
        <w:rPr>
          <w:rFonts w:asciiTheme="majorBidi" w:hAnsiTheme="majorBidi" w:cstheme="majorBidi"/>
          <w:color w:val="000000" w:themeColor="text1"/>
        </w:rPr>
        <w:t xml:space="preserve"> is the total free energy density</w:t>
      </w:r>
      <w:r w:rsidR="00E6469A" w:rsidRPr="000E18C5">
        <w:rPr>
          <w:rFonts w:asciiTheme="majorBidi" w:hAnsiTheme="majorBidi" w:cstheme="majorBidi"/>
          <w:color w:val="000000" w:themeColor="text1"/>
        </w:rPr>
        <w:t xml:space="preserve">. </w:t>
      </w:r>
    </w:p>
    <w:p w14:paraId="5D7E85DE" w14:textId="4CA7F0A0" w:rsidR="000008A2" w:rsidRPr="000E18C5" w:rsidRDefault="00F44093" w:rsidP="00C84B61">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There are three unknow</w:t>
      </w:r>
      <w:r w:rsidR="00C07E6E" w:rsidRPr="000E18C5">
        <w:rPr>
          <w:rFonts w:asciiTheme="majorBidi" w:hAnsiTheme="majorBidi" w:cstheme="majorBidi"/>
          <w:color w:val="000000" w:themeColor="text1"/>
        </w:rPr>
        <w:t>n</w:t>
      </w:r>
      <w:r w:rsidRPr="000E18C5">
        <w:rPr>
          <w:rFonts w:asciiTheme="majorBidi" w:hAnsiTheme="majorBidi" w:cstheme="majorBidi"/>
          <w:color w:val="000000" w:themeColor="text1"/>
        </w:rPr>
        <w:t xml:space="preserve"> model parameters in the evolution equation</w:t>
      </w:r>
      <w:r w:rsidR="003F73E6">
        <w:rPr>
          <w:rFonts w:asciiTheme="majorBidi" w:hAnsiTheme="majorBidi" w:cstheme="majorBidi"/>
          <w:color w:val="000000" w:themeColor="text1"/>
        </w:rPr>
        <w:t>s</w:t>
      </w:r>
      <w:r w:rsidRPr="000E18C5">
        <w:rPr>
          <w:rFonts w:asciiTheme="majorBidi" w:hAnsiTheme="majorBidi" w:cstheme="majorBidi"/>
          <w:color w:val="000000" w:themeColor="text1"/>
        </w:rPr>
        <w:t xml:space="preserve"> (</w:t>
      </w:r>
      <w:ins w:id="39" w:author="Hu, Shenyang" w:date="2021-04-24T07:57:00Z">
        <w:r w:rsidR="00AB54BD">
          <w:rPr>
            <w:rFonts w:asciiTheme="majorBidi" w:hAnsiTheme="majorBidi" w:cstheme="majorBidi"/>
            <w:color w:val="000000" w:themeColor="text1"/>
          </w:rPr>
          <w:t>8</w:t>
        </w:r>
      </w:ins>
      <w:del w:id="40" w:author="Hu, Shenyang" w:date="2021-04-24T07:57:00Z">
        <w:r w:rsidR="00E13A79" w:rsidRPr="000E18C5" w:rsidDel="00AB54BD">
          <w:rPr>
            <w:rFonts w:asciiTheme="majorBidi" w:hAnsiTheme="majorBidi" w:cstheme="majorBidi"/>
            <w:color w:val="000000" w:themeColor="text1"/>
          </w:rPr>
          <w:delText>9</w:delText>
        </w:r>
      </w:del>
      <w:r w:rsidRPr="000E18C5">
        <w:rPr>
          <w:rFonts w:asciiTheme="majorBidi" w:hAnsiTheme="majorBidi" w:cstheme="majorBidi"/>
          <w:color w:val="000000" w:themeColor="text1"/>
        </w:rPr>
        <w:t>)</w:t>
      </w:r>
      <w:r w:rsidR="005835AB" w:rsidRPr="000E18C5">
        <w:rPr>
          <w:rFonts w:asciiTheme="majorBidi" w:hAnsiTheme="majorBidi" w:cstheme="majorBidi"/>
          <w:color w:val="000000" w:themeColor="text1"/>
        </w:rPr>
        <w:t xml:space="preserve"> and (</w:t>
      </w:r>
      <w:ins w:id="41" w:author="Hu, Shenyang" w:date="2021-04-24T07:58:00Z">
        <w:r w:rsidR="00741826">
          <w:rPr>
            <w:rFonts w:asciiTheme="majorBidi" w:hAnsiTheme="majorBidi" w:cstheme="majorBidi"/>
            <w:color w:val="000000" w:themeColor="text1"/>
          </w:rPr>
          <w:t>9</w:t>
        </w:r>
      </w:ins>
      <w:del w:id="42" w:author="Hu, Shenyang" w:date="2021-04-24T07:57:00Z">
        <w:r w:rsidR="00E13A79" w:rsidRPr="000E18C5" w:rsidDel="00741826">
          <w:rPr>
            <w:rFonts w:asciiTheme="majorBidi" w:hAnsiTheme="majorBidi" w:cstheme="majorBidi"/>
            <w:color w:val="000000" w:themeColor="text1"/>
          </w:rPr>
          <w:delText>10</w:delText>
        </w:r>
      </w:del>
      <w:r w:rsidR="005835AB" w:rsidRPr="000E18C5">
        <w:rPr>
          <w:rFonts w:asciiTheme="majorBidi" w:hAnsiTheme="majorBidi" w:cstheme="majorBidi"/>
          <w:color w:val="000000" w:themeColor="text1"/>
        </w:rPr>
        <w:t xml:space="preserve">), i.e., </w:t>
      </w:r>
      <m:oMath>
        <m:r>
          <w:rPr>
            <w:rFonts w:ascii="Cambria Math" w:hAnsi="Cambria Math" w:cstheme="majorBidi"/>
            <w:color w:val="000000" w:themeColor="text1"/>
          </w:rPr>
          <m:t>w</m:t>
        </m:r>
      </m:oMath>
      <w:r w:rsidR="005835AB"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5835AB" w:rsidRPr="000E18C5">
        <w:rPr>
          <w:rFonts w:asciiTheme="majorBidi" w:hAnsiTheme="majorBidi" w:cstheme="majorBidi"/>
          <w:color w:val="000000" w:themeColor="text1"/>
        </w:rPr>
        <w:t xml:space="preserve">, and </w:t>
      </w:r>
      <m:oMath>
        <m:r>
          <w:rPr>
            <w:rFonts w:ascii="Cambria Math" w:hAnsi="Cambria Math" w:cstheme="majorBidi"/>
            <w:color w:val="000000" w:themeColor="text1"/>
          </w:rPr>
          <m:t>L</m:t>
        </m:r>
      </m:oMath>
      <w:r w:rsidR="00F70275" w:rsidRPr="000E18C5">
        <w:rPr>
          <w:rFonts w:asciiTheme="majorBidi" w:hAnsiTheme="majorBidi" w:cstheme="majorBidi"/>
          <w:color w:val="000000" w:themeColor="text1"/>
        </w:rPr>
        <w:t xml:space="preserve">. These parameters can be determined by </w:t>
      </w:r>
      <w:r w:rsidR="00F02969" w:rsidRPr="000E18C5">
        <w:rPr>
          <w:rFonts w:asciiTheme="majorBidi" w:hAnsiTheme="majorBidi" w:cstheme="majorBidi"/>
          <w:color w:val="000000" w:themeColor="text1"/>
        </w:rPr>
        <w:t xml:space="preserve">material properties </w:t>
      </w:r>
      <w:r w:rsidR="00676387" w:rsidRPr="000E18C5">
        <w:rPr>
          <w:rFonts w:asciiTheme="majorBidi" w:hAnsiTheme="majorBidi" w:cstheme="majorBidi"/>
          <w:color w:val="000000" w:themeColor="text1"/>
        </w:rPr>
        <w:t>including interface thickness</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2λ</m:t>
        </m:r>
      </m:oMath>
      <w:r w:rsidR="00676387" w:rsidRPr="000E18C5">
        <w:rPr>
          <w:rFonts w:asciiTheme="majorBidi" w:hAnsiTheme="majorBidi" w:cstheme="majorBidi"/>
          <w:color w:val="000000" w:themeColor="text1"/>
        </w:rPr>
        <w:t>, interface energy</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γ</m:t>
        </m:r>
      </m:oMath>
      <w:r w:rsidR="003F73E6">
        <w:rPr>
          <w:rFonts w:asciiTheme="majorBidi" w:hAnsiTheme="majorBidi" w:cstheme="majorBidi"/>
          <w:color w:val="000000" w:themeColor="text1"/>
        </w:rPr>
        <w:t>,</w:t>
      </w:r>
      <w:r w:rsidR="00676387" w:rsidRPr="000E18C5">
        <w:rPr>
          <w:rFonts w:asciiTheme="majorBidi" w:hAnsiTheme="majorBidi" w:cstheme="majorBidi"/>
          <w:color w:val="000000" w:themeColor="text1"/>
        </w:rPr>
        <w:t xml:space="preserve"> and interface mobil</w:t>
      </w:r>
      <w:r w:rsidR="00252678" w:rsidRPr="000E18C5">
        <w:rPr>
          <w:rFonts w:asciiTheme="majorBidi" w:hAnsiTheme="majorBidi" w:cstheme="majorBidi"/>
          <w:color w:val="000000" w:themeColor="text1"/>
        </w:rPr>
        <w:t>ity</w:t>
      </w:r>
      <m:oMath>
        <m:r>
          <w:rPr>
            <w:rFonts w:ascii="Cambria Math" w:hAnsi="Cambria Math" w:cstheme="majorBidi"/>
            <w:color w:val="000000" w:themeColor="text1"/>
          </w:rPr>
          <m:t xml:space="preserve"> ν</m:t>
        </m:r>
      </m:oMath>
      <w:r w:rsidR="00252678" w:rsidRPr="000E18C5">
        <w:rPr>
          <w:rFonts w:asciiTheme="majorBidi" w:hAnsiTheme="majorBidi" w:cstheme="majorBidi"/>
          <w:color w:val="000000" w:themeColor="text1"/>
        </w:rPr>
        <w:t xml:space="preserve">. </w:t>
      </w:r>
      <w:r w:rsidR="00CD4AC8" w:rsidRPr="000E18C5">
        <w:rPr>
          <w:rFonts w:asciiTheme="majorBidi" w:hAnsiTheme="majorBidi" w:cstheme="majorBidi"/>
          <w:color w:val="000000" w:themeColor="text1"/>
        </w:rPr>
        <w:t xml:space="preserve">Analyzing the equilibrium properties of </w:t>
      </w:r>
      <w:r w:rsidR="003F73E6">
        <w:rPr>
          <w:rFonts w:asciiTheme="majorBidi" w:hAnsiTheme="majorBidi" w:cstheme="majorBidi"/>
          <w:color w:val="000000" w:themeColor="text1"/>
        </w:rPr>
        <w:t xml:space="preserve">the </w:t>
      </w:r>
      <w:r w:rsidR="00CD4AC8" w:rsidRPr="000E18C5">
        <w:rPr>
          <w:rFonts w:asciiTheme="majorBidi" w:hAnsiTheme="majorBidi" w:cstheme="majorBidi"/>
          <w:color w:val="000000" w:themeColor="text1"/>
        </w:rPr>
        <w:t>kinetic equation</w:t>
      </w:r>
      <w:r w:rsidR="003F73E6">
        <w:rPr>
          <w:rFonts w:asciiTheme="majorBidi" w:hAnsiTheme="majorBidi" w:cstheme="majorBidi"/>
          <w:color w:val="000000" w:themeColor="text1"/>
        </w:rPr>
        <w:t>s</w:t>
      </w:r>
      <w:r w:rsidR="000D0B6B" w:rsidRPr="000E18C5">
        <w:rPr>
          <w:rFonts w:asciiTheme="majorBidi" w:hAnsiTheme="majorBidi" w:cstheme="majorBidi"/>
          <w:color w:val="000000" w:themeColor="text1"/>
        </w:rPr>
        <w:t xml:space="preserve"> (</w:t>
      </w:r>
      <w:ins w:id="43" w:author="Hu, Shenyang" w:date="2021-04-24T07:58:00Z">
        <w:r w:rsidR="00741826">
          <w:rPr>
            <w:rFonts w:asciiTheme="majorBidi" w:hAnsiTheme="majorBidi" w:cstheme="majorBidi"/>
            <w:color w:val="000000" w:themeColor="text1"/>
          </w:rPr>
          <w:t>8</w:t>
        </w:r>
      </w:ins>
      <w:del w:id="44" w:author="Hu, Shenyang" w:date="2021-04-24T07:58:00Z">
        <w:r w:rsidR="00FE4479" w:rsidRPr="000E18C5" w:rsidDel="00741826">
          <w:rPr>
            <w:rFonts w:asciiTheme="majorBidi" w:hAnsiTheme="majorBidi" w:cstheme="majorBidi"/>
            <w:color w:val="000000" w:themeColor="text1"/>
          </w:rPr>
          <w:delText>9</w:delText>
        </w:r>
      </w:del>
      <w:r w:rsidR="000D0B6B" w:rsidRPr="000E18C5">
        <w:rPr>
          <w:rFonts w:asciiTheme="majorBidi" w:hAnsiTheme="majorBidi" w:cstheme="majorBidi"/>
          <w:color w:val="000000" w:themeColor="text1"/>
        </w:rPr>
        <w:t>) and (</w:t>
      </w:r>
      <w:ins w:id="45" w:author="Hu, Shenyang" w:date="2021-04-24T07:58:00Z">
        <w:r w:rsidR="00741826">
          <w:rPr>
            <w:rFonts w:asciiTheme="majorBidi" w:hAnsiTheme="majorBidi" w:cstheme="majorBidi"/>
            <w:color w:val="000000" w:themeColor="text1"/>
          </w:rPr>
          <w:t>9</w:t>
        </w:r>
      </w:ins>
      <w:del w:id="46" w:author="Hu, Shenyang" w:date="2021-04-24T07:58:00Z">
        <w:r w:rsidR="00FE4479" w:rsidRPr="000E18C5" w:rsidDel="00741826">
          <w:rPr>
            <w:rFonts w:asciiTheme="majorBidi" w:hAnsiTheme="majorBidi" w:cstheme="majorBidi"/>
            <w:color w:val="000000" w:themeColor="text1"/>
          </w:rPr>
          <w:delText>10</w:delText>
        </w:r>
      </w:del>
      <w:r w:rsidR="000D0B6B" w:rsidRPr="000E18C5">
        <w:rPr>
          <w:rFonts w:asciiTheme="majorBidi" w:hAnsiTheme="majorBidi" w:cstheme="majorBidi"/>
          <w:color w:val="000000" w:themeColor="text1"/>
        </w:rPr>
        <w:t>) via thin interface limit analysis</w:t>
      </w:r>
      <w:r w:rsidR="003F73E6">
        <w:rPr>
          <w:rFonts w:asciiTheme="majorBidi" w:hAnsiTheme="majorBidi" w:cstheme="majorBidi"/>
          <w:color w:val="000000" w:themeColor="text1"/>
        </w:rPr>
        <w:t xml:space="preserve"> </w:t>
      </w:r>
      <w:r w:rsidR="006A57DC"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 </w:instrText>
      </w:r>
      <w:r w:rsidR="00BA3465"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EN.CITE.DATA </w:instrText>
      </w:r>
      <w:r w:rsidR="00BA3465" w:rsidRPr="000E18C5">
        <w:rPr>
          <w:rFonts w:asciiTheme="majorBidi" w:hAnsiTheme="majorBidi" w:cstheme="majorBidi"/>
          <w:color w:val="000000" w:themeColor="text1"/>
        </w:rPr>
      </w:r>
      <w:r w:rsidR="00BA3465" w:rsidRPr="000E18C5">
        <w:rPr>
          <w:rFonts w:asciiTheme="majorBidi" w:hAnsiTheme="majorBidi" w:cstheme="majorBidi"/>
          <w:color w:val="000000" w:themeColor="text1"/>
        </w:rPr>
        <w:fldChar w:fldCharType="end"/>
      </w:r>
      <w:r w:rsidR="006A57DC" w:rsidRPr="000E18C5">
        <w:rPr>
          <w:rFonts w:asciiTheme="majorBidi" w:hAnsiTheme="majorBidi" w:cstheme="majorBidi"/>
          <w:color w:val="000000" w:themeColor="text1"/>
        </w:rPr>
      </w:r>
      <w:r w:rsidR="006A57DC"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 33]</w:t>
      </w:r>
      <w:r w:rsidR="006A57DC" w:rsidRPr="000E18C5">
        <w:rPr>
          <w:rFonts w:asciiTheme="majorBidi" w:hAnsiTheme="majorBidi" w:cstheme="majorBidi"/>
          <w:color w:val="000000" w:themeColor="text1"/>
        </w:rPr>
        <w:fldChar w:fldCharType="end"/>
      </w:r>
      <w:r w:rsidR="000D0B6B" w:rsidRPr="000E18C5">
        <w:rPr>
          <w:rFonts w:asciiTheme="majorBidi" w:hAnsiTheme="majorBidi" w:cstheme="majorBidi"/>
          <w:color w:val="000000" w:themeColor="text1"/>
        </w:rPr>
        <w:t>, the relationship</w:t>
      </w:r>
      <w:r w:rsidR="003F73E6">
        <w:rPr>
          <w:rFonts w:asciiTheme="majorBidi" w:hAnsiTheme="majorBidi" w:cstheme="majorBidi"/>
          <w:color w:val="000000" w:themeColor="text1"/>
        </w:rPr>
        <w:t>s</w:t>
      </w:r>
      <w:r w:rsidR="000D0B6B" w:rsidRPr="000E18C5">
        <w:rPr>
          <w:rFonts w:asciiTheme="majorBidi" w:hAnsiTheme="majorBidi" w:cstheme="majorBidi"/>
          <w:color w:val="000000" w:themeColor="text1"/>
        </w:rPr>
        <w:t xml:space="preserve"> </w:t>
      </w:r>
      <w:r w:rsidR="000008A2" w:rsidRPr="000E18C5">
        <w:rPr>
          <w:rFonts w:asciiTheme="majorBidi" w:hAnsiTheme="majorBidi" w:cstheme="majorBidi"/>
          <w:color w:val="000000" w:themeColor="text1"/>
        </w:rPr>
        <w:t>can be obtained:</w:t>
      </w:r>
    </w:p>
    <w:p w14:paraId="2F55C96B" w14:textId="1F6B7D22" w:rsidR="00585463" w:rsidRPr="000E18C5" w:rsidRDefault="000008A2"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w:lastRenderedPageBreak/>
          <m:t>γ=</m:t>
        </m:r>
        <m:f>
          <m:fPr>
            <m:ctrlPr>
              <w:rPr>
                <w:rFonts w:ascii="Cambria Math" w:eastAsia="Times New Roman" w:hAnsi="Cambria Math" w:cstheme="majorBidi"/>
                <w:i/>
                <w:color w:val="000000" w:themeColor="text1"/>
              </w:rPr>
            </m:ctrlPr>
          </m:fPr>
          <m:num>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κw</m:t>
                </m:r>
              </m:e>
            </m:rad>
          </m:num>
          <m:den>
            <m:r>
              <w:rPr>
                <w:rFonts w:ascii="Cambria Math" w:hAnsi="Cambria Math" w:cstheme="majorBidi"/>
                <w:color w:val="000000" w:themeColor="text1"/>
              </w:rPr>
              <m:t>3</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m:t>
                </m:r>
              </m:e>
            </m:rad>
          </m:den>
        </m:f>
      </m:oMath>
      <w:proofErr w:type="gramStart"/>
      <w:r w:rsidR="00FE4479" w:rsidRPr="000E18C5">
        <w:rPr>
          <w:rFonts w:asciiTheme="majorBidi" w:hAnsiTheme="majorBidi" w:cstheme="majorBidi"/>
          <w:color w:val="000000" w:themeColor="text1"/>
        </w:rPr>
        <w:t xml:space="preserve">,   </w:t>
      </w:r>
      <w:proofErr w:type="gramEnd"/>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0</w:t>
      </w:r>
      <w:r w:rsidR="00FE4479" w:rsidRPr="000E18C5">
        <w:rPr>
          <w:rFonts w:asciiTheme="majorBidi" w:hAnsiTheme="majorBidi" w:cstheme="majorBidi"/>
          <w:color w:val="000000" w:themeColor="text1"/>
        </w:rPr>
        <w:t>)</w:t>
      </w:r>
    </w:p>
    <w:p w14:paraId="05AA8701" w14:textId="38EE841D" w:rsidR="005C2E81" w:rsidRPr="000E18C5" w:rsidRDefault="005C2E81"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2λ=α</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2κ/w</m:t>
            </m:r>
          </m:e>
        </m:rad>
      </m:oMath>
      <w:proofErr w:type="gramStart"/>
      <w:r w:rsidR="00FE4479" w:rsidRPr="000E18C5">
        <w:rPr>
          <w:rFonts w:asciiTheme="majorBidi" w:hAnsiTheme="majorBidi" w:cstheme="majorBidi"/>
          <w:color w:val="000000" w:themeColor="text1"/>
        </w:rPr>
        <w:t xml:space="preserve">,   </w:t>
      </w:r>
      <w:proofErr w:type="gramEnd"/>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1</w:t>
      </w:r>
      <w:r w:rsidR="00FE4479" w:rsidRPr="000E18C5">
        <w:rPr>
          <w:rFonts w:asciiTheme="majorBidi" w:hAnsiTheme="majorBidi" w:cstheme="majorBidi"/>
          <w:color w:val="000000" w:themeColor="text1"/>
        </w:rPr>
        <w:t>)</w:t>
      </w:r>
    </w:p>
    <w:p w14:paraId="3233D56B" w14:textId="22D48F1C" w:rsidR="005C2E81" w:rsidRPr="000E18C5" w:rsidRDefault="006B2BD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E22B80" w:rsidRPr="000E18C5">
        <w:rPr>
          <w:rFonts w:asciiTheme="majorBidi" w:hAnsiTheme="majorBidi" w:cstheme="majorBidi"/>
          <w:color w:val="000000" w:themeColor="text1"/>
        </w:rPr>
        <w:t xml:space="preserve">here </w:t>
      </w:r>
      <m:oMath>
        <m:r>
          <w:rPr>
            <w:rFonts w:ascii="Cambria Math" w:hAnsi="Cambria Math" w:cstheme="majorBidi"/>
            <w:color w:val="000000" w:themeColor="text1"/>
          </w:rPr>
          <m:t>α</m:t>
        </m:r>
      </m:oMath>
      <w:r w:rsidR="00E22B80" w:rsidRPr="000E18C5">
        <w:rPr>
          <w:rFonts w:asciiTheme="majorBidi" w:hAnsiTheme="majorBidi" w:cstheme="majorBidi"/>
          <w:color w:val="000000" w:themeColor="text1"/>
        </w:rPr>
        <w:t xml:space="preserve"> is a </w:t>
      </w:r>
      <w:r w:rsidR="0026318D" w:rsidRPr="000E18C5">
        <w:rPr>
          <w:rFonts w:asciiTheme="majorBidi" w:hAnsiTheme="majorBidi" w:cstheme="majorBidi"/>
          <w:color w:val="000000" w:themeColor="text1"/>
        </w:rPr>
        <w:t>coefficient</w:t>
      </w:r>
      <w:r w:rsidR="00E22B80" w:rsidRPr="000E18C5">
        <w:rPr>
          <w:rFonts w:asciiTheme="majorBidi" w:hAnsiTheme="majorBidi" w:cstheme="majorBidi"/>
          <w:color w:val="000000" w:themeColor="text1"/>
        </w:rPr>
        <w:t xml:space="preserve"> </w:t>
      </w:r>
      <w:r w:rsidR="0026318D" w:rsidRPr="000E18C5">
        <w:rPr>
          <w:rFonts w:asciiTheme="majorBidi" w:hAnsiTheme="majorBidi" w:cstheme="majorBidi"/>
          <w:color w:val="000000" w:themeColor="text1"/>
        </w:rPr>
        <w:t>that</w:t>
      </w:r>
      <w:r w:rsidR="00E22B80" w:rsidRPr="000E18C5">
        <w:rPr>
          <w:rFonts w:asciiTheme="majorBidi" w:hAnsiTheme="majorBidi" w:cstheme="majorBidi"/>
          <w:color w:val="000000" w:themeColor="text1"/>
        </w:rPr>
        <w:t xml:space="preserve"> depends o</w:t>
      </w:r>
      <w:r w:rsidR="0026318D" w:rsidRPr="000E18C5">
        <w:rPr>
          <w:rFonts w:asciiTheme="majorBidi" w:hAnsiTheme="majorBidi" w:cstheme="majorBidi"/>
          <w:color w:val="000000" w:themeColor="text1"/>
        </w:rPr>
        <w:t>n</w:t>
      </w:r>
      <w:r w:rsidR="00E22B80" w:rsidRPr="000E18C5">
        <w:rPr>
          <w:rFonts w:asciiTheme="majorBidi" w:hAnsiTheme="majorBidi" w:cstheme="majorBidi"/>
          <w:color w:val="000000" w:themeColor="text1"/>
        </w:rPr>
        <w:t xml:space="preserve"> the definition of the interface</w:t>
      </w:r>
      <w:r w:rsidR="0026318D" w:rsidRPr="000E18C5">
        <w:rPr>
          <w:rFonts w:asciiTheme="majorBidi" w:hAnsiTheme="majorBidi" w:cstheme="majorBidi"/>
          <w:color w:val="000000" w:themeColor="text1"/>
        </w:rPr>
        <w:t xml:space="preserve"> and </w:t>
      </w:r>
      <w:r w:rsidR="003F73E6">
        <w:rPr>
          <w:rFonts w:asciiTheme="majorBidi" w:hAnsiTheme="majorBidi" w:cstheme="majorBidi"/>
          <w:color w:val="000000" w:themeColor="text1"/>
        </w:rPr>
        <w:t xml:space="preserve">is </w:t>
      </w:r>
      <w:r w:rsidR="0026318D" w:rsidRPr="000E18C5">
        <w:rPr>
          <w:rFonts w:asciiTheme="majorBidi" w:hAnsiTheme="majorBidi" w:cstheme="majorBidi"/>
          <w:color w:val="000000" w:themeColor="text1"/>
        </w:rPr>
        <w:t>set</w:t>
      </w:r>
      <w:r w:rsidR="006F72AA" w:rsidRPr="000E18C5">
        <w:rPr>
          <w:rFonts w:asciiTheme="majorBidi" w:hAnsiTheme="majorBidi" w:cstheme="majorBidi"/>
          <w:color w:val="000000" w:themeColor="text1"/>
        </w:rPr>
        <w:t xml:space="preserve"> to </w:t>
      </w:r>
      <m:oMath>
        <m:r>
          <w:rPr>
            <w:rFonts w:ascii="Cambria Math" w:hAnsi="Cambria Math" w:cstheme="majorBidi"/>
            <w:color w:val="000000" w:themeColor="text1"/>
          </w:rPr>
          <m:t>α=2.2</m:t>
        </m:r>
      </m:oMath>
      <w:r w:rsidR="003F73E6">
        <w:rPr>
          <w:rFonts w:asciiTheme="majorBidi" w:hAnsiTheme="majorBidi" w:cstheme="majorBidi"/>
          <w:color w:val="000000" w:themeColor="text1"/>
        </w:rPr>
        <w:t>, and t</w:t>
      </w:r>
      <w:r w:rsidR="006F72AA" w:rsidRPr="000E18C5">
        <w:rPr>
          <w:rFonts w:asciiTheme="majorBidi" w:hAnsiTheme="majorBidi" w:cstheme="majorBidi"/>
          <w:color w:val="000000" w:themeColor="text1"/>
        </w:rPr>
        <w:t xml:space="preserve">he parameter </w:t>
      </w:r>
      <m:oMath>
        <m:r>
          <w:rPr>
            <w:rFonts w:ascii="Cambria Math" w:hAnsi="Cambria Math" w:cstheme="majorBidi"/>
            <w:color w:val="000000" w:themeColor="text1"/>
          </w:rPr>
          <m:t>L</m:t>
        </m:r>
      </m:oMath>
      <w:r w:rsidR="006F72AA" w:rsidRPr="000E18C5">
        <w:rPr>
          <w:rFonts w:asciiTheme="majorBidi" w:hAnsiTheme="majorBidi" w:cstheme="majorBidi"/>
          <w:color w:val="000000" w:themeColor="text1"/>
        </w:rPr>
        <w:t xml:space="preserve"> can be obtained </w:t>
      </w:r>
      <w:r w:rsidR="00B91F0E" w:rsidRPr="000E18C5">
        <w:rPr>
          <w:rFonts w:asciiTheme="majorBidi" w:hAnsiTheme="majorBidi" w:cstheme="majorBidi"/>
          <w:color w:val="000000" w:themeColor="text1"/>
        </w:rPr>
        <w:t>from thin interface analysis</w:t>
      </w:r>
      <w:r w:rsidR="001212C4"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1212C4"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1212C4" w:rsidRPr="000E18C5">
        <w:rPr>
          <w:rFonts w:asciiTheme="majorBidi" w:hAnsiTheme="majorBidi" w:cstheme="majorBidi"/>
          <w:color w:val="000000" w:themeColor="text1"/>
        </w:rPr>
        <w:fldChar w:fldCharType="end"/>
      </w:r>
      <w:r w:rsidR="00C14317" w:rsidRPr="000E18C5">
        <w:rPr>
          <w:rFonts w:asciiTheme="majorBidi" w:hAnsiTheme="majorBidi" w:cstheme="majorBidi"/>
          <w:color w:val="000000" w:themeColor="text1"/>
        </w:rPr>
        <w:t xml:space="preserve">. But for </w:t>
      </w:r>
      <w:r w:rsidR="00DD6AC6" w:rsidRPr="000E18C5">
        <w:rPr>
          <w:rFonts w:asciiTheme="majorBidi" w:hAnsiTheme="majorBidi" w:cstheme="majorBidi"/>
          <w:color w:val="000000" w:themeColor="text1"/>
        </w:rPr>
        <w:t xml:space="preserve">a </w:t>
      </w:r>
      <w:r w:rsidR="003F73E6" w:rsidRPr="000E18C5">
        <w:rPr>
          <w:rFonts w:asciiTheme="majorBidi" w:hAnsiTheme="majorBidi" w:cstheme="majorBidi"/>
          <w:color w:val="000000" w:themeColor="text1"/>
        </w:rPr>
        <w:t>diffusion-controlled</w:t>
      </w:r>
      <w:r w:rsidR="00C14317" w:rsidRPr="000E18C5">
        <w:rPr>
          <w:rFonts w:asciiTheme="majorBidi" w:hAnsiTheme="majorBidi" w:cstheme="majorBidi"/>
          <w:color w:val="000000" w:themeColor="text1"/>
        </w:rPr>
        <w:t xml:space="preserve"> process</w:t>
      </w:r>
      <w:r w:rsidR="00E36384" w:rsidRPr="000E18C5">
        <w:rPr>
          <w:rFonts w:asciiTheme="majorBidi" w:hAnsiTheme="majorBidi" w:cstheme="majorBidi"/>
          <w:color w:val="000000" w:themeColor="text1"/>
        </w:rPr>
        <w:t xml:space="preserve"> like the gas bubble evolution in this work</w:t>
      </w:r>
      <w:r w:rsidR="00C14317" w:rsidRPr="000E18C5">
        <w:rPr>
          <w:rFonts w:asciiTheme="majorBidi" w:hAnsiTheme="majorBidi" w:cstheme="majorBidi"/>
          <w:color w:val="000000" w:themeColor="text1"/>
        </w:rPr>
        <w:t xml:space="preserve">, </w:t>
      </w:r>
      <m:oMath>
        <m:r>
          <w:rPr>
            <w:rFonts w:ascii="Cambria Math" w:hAnsi="Cambria Math" w:cstheme="majorBidi"/>
            <w:color w:val="000000" w:themeColor="text1"/>
          </w:rPr>
          <m:t>L</m:t>
        </m:r>
      </m:oMath>
      <w:r w:rsidR="00C14317" w:rsidRPr="000E18C5">
        <w:rPr>
          <w:rFonts w:asciiTheme="majorBidi" w:hAnsiTheme="majorBidi" w:cstheme="majorBidi"/>
          <w:color w:val="000000" w:themeColor="text1"/>
        </w:rPr>
        <w:t xml:space="preserve"> can be </w:t>
      </w:r>
      <w:r w:rsidR="0056479F" w:rsidRPr="000E18C5">
        <w:rPr>
          <w:rFonts w:asciiTheme="majorBidi" w:hAnsiTheme="majorBidi" w:cstheme="majorBidi"/>
          <w:color w:val="000000" w:themeColor="text1"/>
        </w:rPr>
        <w:t>chosen</w:t>
      </w:r>
      <w:r w:rsidR="00C14317" w:rsidRPr="000E18C5">
        <w:rPr>
          <w:rFonts w:asciiTheme="majorBidi" w:hAnsiTheme="majorBidi" w:cstheme="majorBidi"/>
          <w:color w:val="000000" w:themeColor="text1"/>
        </w:rPr>
        <w:t xml:space="preserve"> </w:t>
      </w:r>
      <w:r w:rsidR="003F73E6">
        <w:rPr>
          <w:rFonts w:asciiTheme="majorBidi" w:hAnsiTheme="majorBidi" w:cstheme="majorBidi"/>
          <w:color w:val="000000" w:themeColor="text1"/>
        </w:rPr>
        <w:t xml:space="preserve">to be </w:t>
      </w:r>
      <w:r w:rsidR="009821FF" w:rsidRPr="000E18C5">
        <w:rPr>
          <w:rFonts w:asciiTheme="majorBidi" w:hAnsiTheme="majorBidi" w:cstheme="majorBidi"/>
          <w:color w:val="000000" w:themeColor="text1"/>
        </w:rPr>
        <w:t>a large value</w:t>
      </w:r>
      <w:r w:rsidR="0063268D" w:rsidRPr="000E18C5">
        <w:rPr>
          <w:rFonts w:asciiTheme="majorBidi" w:hAnsiTheme="majorBidi" w:cstheme="majorBidi"/>
          <w:color w:val="000000" w:themeColor="text1"/>
        </w:rPr>
        <w:t xml:space="preserve"> to </w:t>
      </w:r>
      <w:r w:rsidR="00984C65" w:rsidRPr="000E18C5">
        <w:rPr>
          <w:rFonts w:asciiTheme="majorBidi" w:hAnsiTheme="majorBidi" w:cstheme="majorBidi"/>
          <w:color w:val="000000" w:themeColor="text1"/>
        </w:rPr>
        <w:t xml:space="preserve">ensure </w:t>
      </w:r>
      <w:r w:rsidR="00C26BB6" w:rsidRPr="000E18C5">
        <w:rPr>
          <w:rFonts w:asciiTheme="majorBidi" w:hAnsiTheme="majorBidi" w:cstheme="majorBidi"/>
          <w:color w:val="000000" w:themeColor="text1"/>
        </w:rPr>
        <w:t>a stable solution</w:t>
      </w:r>
      <w:r w:rsidR="00DD6AC6" w:rsidRPr="000E18C5">
        <w:rPr>
          <w:rFonts w:asciiTheme="majorBidi" w:hAnsiTheme="majorBidi" w:cstheme="majorBidi"/>
          <w:color w:val="000000" w:themeColor="text1"/>
        </w:rPr>
        <w:t>.</w:t>
      </w:r>
      <w:r w:rsidR="00FC2468" w:rsidRPr="000E18C5">
        <w:rPr>
          <w:rFonts w:asciiTheme="majorBidi" w:hAnsiTheme="majorBidi" w:cstheme="majorBidi"/>
          <w:color w:val="000000" w:themeColor="text1"/>
        </w:rPr>
        <w:t xml:space="preserve"> The deformation energy density</w:t>
      </w:r>
      <w:r w:rsidR="003F73E6">
        <w:rPr>
          <w:rFonts w:asciiTheme="majorBidi" w:hAnsiTheme="majorBidi" w:cstheme="majorBidi"/>
          <w:color w:val="000000" w:themeColor="text1"/>
        </w:rPr>
        <w:t>,</w:t>
      </w:r>
      <w:r w:rsidR="00FC2468"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r w:rsidR="003F73E6">
        <w:rPr>
          <w:rFonts w:asciiTheme="majorBidi" w:hAnsiTheme="majorBidi" w:cstheme="majorBidi"/>
          <w:color w:val="000000" w:themeColor="text1"/>
        </w:rPr>
        <w:t xml:space="preserve">, </w:t>
      </w:r>
      <w:r w:rsidR="00FC2468" w:rsidRPr="000E18C5">
        <w:rPr>
          <w:rFonts w:asciiTheme="majorBidi" w:hAnsiTheme="majorBidi" w:cstheme="majorBidi"/>
          <w:color w:val="000000" w:themeColor="text1"/>
        </w:rPr>
        <w:t xml:space="preserve">in equation (2) </w:t>
      </w:r>
      <w:r w:rsidR="006A0BA1" w:rsidRPr="000E18C5">
        <w:rPr>
          <w:rFonts w:asciiTheme="majorBidi" w:hAnsiTheme="majorBidi" w:cstheme="majorBidi"/>
          <w:color w:val="000000" w:themeColor="text1"/>
        </w:rPr>
        <w:t xml:space="preserve">depends on </w:t>
      </w:r>
      <w:r w:rsidR="003F73E6">
        <w:rPr>
          <w:rFonts w:asciiTheme="majorBidi" w:hAnsiTheme="majorBidi" w:cstheme="majorBidi"/>
          <w:color w:val="000000" w:themeColor="text1"/>
        </w:rPr>
        <w:t xml:space="preserve">the </w:t>
      </w:r>
      <w:r w:rsidR="006A0BA1" w:rsidRPr="000E18C5">
        <w:rPr>
          <w:rFonts w:asciiTheme="majorBidi" w:hAnsiTheme="majorBidi" w:cstheme="majorBidi"/>
          <w:color w:val="000000" w:themeColor="text1"/>
        </w:rPr>
        <w:t>local elastic</w:t>
      </w:r>
      <w:r w:rsidR="00FB71C5" w:rsidRPr="000E18C5">
        <w:rPr>
          <w:rFonts w:asciiTheme="majorBidi" w:hAnsiTheme="majorBidi" w:cstheme="majorBidi"/>
          <w:color w:val="000000" w:themeColor="text1"/>
        </w:rPr>
        <w:t>-plastic energy</w:t>
      </w:r>
      <w:r w:rsidR="00941252" w:rsidRPr="000E18C5">
        <w:rPr>
          <w:rFonts w:asciiTheme="majorBidi" w:hAnsiTheme="majorBidi" w:cstheme="majorBidi"/>
          <w:color w:val="000000" w:themeColor="text1"/>
        </w:rPr>
        <w:t>. The calculation</w:t>
      </w:r>
      <w:r w:rsidR="00B34F57" w:rsidRPr="000E18C5">
        <w:rPr>
          <w:rFonts w:asciiTheme="majorBidi" w:hAnsiTheme="majorBidi" w:cstheme="majorBidi"/>
          <w:color w:val="000000" w:themeColor="text1"/>
        </w:rPr>
        <w:t xml:space="preserve"> methods </w:t>
      </w:r>
      <w:r w:rsidR="003F73E6">
        <w:rPr>
          <w:rFonts w:asciiTheme="majorBidi" w:hAnsiTheme="majorBidi" w:cstheme="majorBidi"/>
          <w:color w:val="000000" w:themeColor="text1"/>
        </w:rPr>
        <w:t xml:space="preserve">incorporating elastic-plastic energy </w:t>
      </w:r>
      <w:r w:rsidR="00505E01" w:rsidRPr="000E18C5">
        <w:rPr>
          <w:rFonts w:asciiTheme="majorBidi" w:hAnsiTheme="majorBidi" w:cstheme="majorBidi"/>
          <w:color w:val="000000" w:themeColor="text1"/>
        </w:rPr>
        <w:t>will be</w:t>
      </w:r>
      <w:r w:rsidR="00B34F57" w:rsidRPr="000E18C5">
        <w:rPr>
          <w:rFonts w:asciiTheme="majorBidi" w:hAnsiTheme="majorBidi" w:cstheme="majorBidi"/>
          <w:color w:val="000000" w:themeColor="text1"/>
        </w:rPr>
        <w:t xml:space="preserve"> described in </w:t>
      </w:r>
      <w:r w:rsidR="00505E01" w:rsidRPr="000E18C5">
        <w:rPr>
          <w:rFonts w:asciiTheme="majorBidi" w:hAnsiTheme="majorBidi" w:cstheme="majorBidi"/>
          <w:color w:val="000000" w:themeColor="text1"/>
        </w:rPr>
        <w:t>section</w:t>
      </w:r>
      <w:r w:rsidR="003F73E6">
        <w:rPr>
          <w:rFonts w:asciiTheme="majorBidi" w:hAnsiTheme="majorBidi" w:cstheme="majorBidi"/>
          <w:color w:val="000000" w:themeColor="text1"/>
        </w:rPr>
        <w:t>s</w:t>
      </w:r>
      <w:r w:rsidR="00505E01" w:rsidRPr="000E18C5">
        <w:rPr>
          <w:rFonts w:asciiTheme="majorBidi" w:hAnsiTheme="majorBidi" w:cstheme="majorBidi"/>
          <w:color w:val="000000" w:themeColor="text1"/>
        </w:rPr>
        <w:t xml:space="preserve"> 3 and 4.</w:t>
      </w:r>
      <w:r w:rsidR="00941252" w:rsidRPr="000E18C5">
        <w:rPr>
          <w:rFonts w:asciiTheme="majorBidi" w:hAnsiTheme="majorBidi" w:cstheme="majorBidi"/>
          <w:color w:val="000000" w:themeColor="text1"/>
        </w:rPr>
        <w:t xml:space="preserve"> </w:t>
      </w:r>
    </w:p>
    <w:p w14:paraId="15CCCF57" w14:textId="77777777" w:rsidR="002F7CA9" w:rsidRPr="000E18C5" w:rsidRDefault="002F7CA9"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5E6125A" w14:textId="6D6CFF8E" w:rsidR="004B3176" w:rsidRPr="000E18C5" w:rsidRDefault="00DA262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Elastic-plastic deformation under crystal plasticity </w:t>
      </w:r>
      <w:r w:rsidR="00C77BDF" w:rsidRPr="000E18C5">
        <w:rPr>
          <w:rFonts w:asciiTheme="majorBidi" w:hAnsiTheme="majorBidi" w:cstheme="majorBidi"/>
          <w:color w:val="000000"/>
        </w:rPr>
        <w:t>f</w:t>
      </w:r>
      <w:r w:rsidR="003F73E6">
        <w:rPr>
          <w:rFonts w:asciiTheme="majorBidi" w:hAnsiTheme="majorBidi" w:cstheme="majorBidi"/>
          <w:color w:val="000000"/>
        </w:rPr>
        <w:t>r</w:t>
      </w:r>
      <w:r w:rsidR="00C77BDF" w:rsidRPr="000E18C5">
        <w:rPr>
          <w:rFonts w:asciiTheme="majorBidi" w:hAnsiTheme="majorBidi" w:cstheme="majorBidi"/>
          <w:color w:val="000000"/>
        </w:rPr>
        <w:t>amework</w:t>
      </w:r>
    </w:p>
    <w:p w14:paraId="359FC17C" w14:textId="001E2534" w:rsidR="001C5A63" w:rsidRPr="000E18C5" w:rsidRDefault="007922BC" w:rsidP="000E18C5">
      <w:pPr>
        <w:spacing w:line="360" w:lineRule="auto"/>
        <w:rPr>
          <w:rFonts w:asciiTheme="majorBidi" w:hAnsiTheme="majorBidi" w:cstheme="majorBidi"/>
          <w:iCs/>
        </w:rPr>
      </w:pPr>
      <w:r w:rsidRPr="000E18C5">
        <w:rPr>
          <w:rFonts w:asciiTheme="majorBidi" w:hAnsiTheme="majorBidi" w:cstheme="majorBidi"/>
          <w:iCs/>
        </w:rPr>
        <w:t>With the assumption of</w:t>
      </w:r>
      <w:r w:rsidR="001C5A63" w:rsidRPr="000E18C5">
        <w:rPr>
          <w:rFonts w:asciiTheme="majorBidi" w:hAnsiTheme="majorBidi" w:cstheme="majorBidi"/>
          <w:iCs/>
        </w:rPr>
        <w:t xml:space="preserve"> </w:t>
      </w:r>
      <w:r w:rsidR="007829B1" w:rsidRPr="000E18C5">
        <w:rPr>
          <w:rFonts w:asciiTheme="majorBidi" w:hAnsiTheme="majorBidi" w:cstheme="majorBidi"/>
          <w:iCs/>
        </w:rPr>
        <w:t>small</w:t>
      </w:r>
      <w:r w:rsidR="00E86349" w:rsidRPr="000E18C5">
        <w:rPr>
          <w:rFonts w:asciiTheme="majorBidi" w:hAnsiTheme="majorBidi" w:cstheme="majorBidi"/>
          <w:iCs/>
        </w:rPr>
        <w:t xml:space="preserve"> deformation, the deformation energy density </w:t>
      </w:r>
      <w:r w:rsidRPr="000E18C5">
        <w:rPr>
          <w:rFonts w:asciiTheme="majorBidi" w:hAnsiTheme="majorBidi" w:cstheme="majorBidi"/>
          <w:iCs/>
        </w:rPr>
        <w:t>can be</w:t>
      </w:r>
      <w:r w:rsidR="0086521D" w:rsidRPr="000E18C5">
        <w:rPr>
          <w:rFonts w:asciiTheme="majorBidi" w:hAnsiTheme="majorBidi" w:cstheme="majorBidi"/>
          <w:iCs/>
        </w:rPr>
        <w:t xml:space="preserve"> calculated by</w:t>
      </w:r>
      <w:r w:rsidR="003F73E6">
        <w:rPr>
          <w:rFonts w:asciiTheme="majorBidi" w:hAnsiTheme="majorBidi" w:cstheme="majorBidi"/>
          <w:iCs/>
        </w:rPr>
        <w:t>:</w:t>
      </w:r>
      <w:r w:rsidR="0086521D" w:rsidRPr="000E18C5">
        <w:rPr>
          <w:rFonts w:asciiTheme="majorBidi" w:hAnsiTheme="majorBidi" w:cstheme="majorBidi"/>
          <w:iCs/>
        </w:rPr>
        <w:t xml:space="preserve"> </w:t>
      </w:r>
    </w:p>
    <w:p w14:paraId="6FC48E35" w14:textId="07DEB1F0" w:rsidR="00946DE8" w:rsidRPr="000E18C5" w:rsidRDefault="00983187" w:rsidP="000E18C5">
      <w:pPr>
        <w:spacing w:line="360" w:lineRule="auto"/>
        <w:ind w:firstLine="720"/>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r>
          <w:rPr>
            <w:rFonts w:ascii="Cambria Math" w:eastAsia="Times New Roman" w:hAnsi="Cambria Math" w:cstheme="majorBidi"/>
            <w:color w:val="000000" w:themeColor="text1"/>
          </w:rPr>
          <m:t>=</m:t>
        </m:r>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1</m:t>
            </m:r>
          </m:num>
          <m:den>
            <m:r>
              <w:rPr>
                <w:rFonts w:ascii="Cambria Math" w:eastAsia="Times New Roman" w:hAnsi="Cambria Math" w:cstheme="majorBidi"/>
                <w:color w:val="000000" w:themeColor="text1"/>
              </w:rPr>
              <m:t>2</m:t>
            </m:r>
          </m:den>
        </m:f>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kl</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ins w:id="47" w:author="Hu, Shenyang" w:date="2021-04-24T07:59:00Z">
                <w:rPr>
                  <w:rFonts w:ascii="Cambria Math" w:eastAsia="Times New Roman" w:hAnsi="Cambria Math" w:cstheme="majorBidi"/>
                  <w:color w:val="000000" w:themeColor="text1"/>
                </w:rPr>
                <m:t>ij</m:t>
              </w:ins>
            </m:r>
            <m:r>
              <w:del w:id="48" w:author="Hu, Shenyang" w:date="2021-04-24T07:59:00Z">
                <w:rPr>
                  <w:rFonts w:ascii="Cambria Math" w:eastAsia="Times New Roman" w:hAnsi="Cambria Math" w:cstheme="majorBidi"/>
                  <w:color w:val="000000" w:themeColor="text1"/>
                </w:rPr>
                <m:t>kl</m:t>
              </w:del>
            </m:r>
          </m:sub>
        </m:sSub>
      </m:oMath>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2</w:t>
      </w:r>
      <w:r w:rsidR="0027515E" w:rsidRPr="000E18C5">
        <w:rPr>
          <w:rFonts w:asciiTheme="majorBidi" w:hAnsiTheme="majorBidi" w:cstheme="majorBidi"/>
          <w:color w:val="000000" w:themeColor="text1"/>
        </w:rPr>
        <w:t>)</w:t>
      </w:r>
    </w:p>
    <w:p w14:paraId="47B3BD11" w14:textId="1C63EB97" w:rsidR="0059336B" w:rsidRPr="000E18C5" w:rsidRDefault="007424F5"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F05DA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oMath>
      <w:r w:rsidR="00F05DA2" w:rsidRPr="000E18C5">
        <w:rPr>
          <w:rFonts w:asciiTheme="majorBidi" w:hAnsiTheme="majorBidi" w:cstheme="majorBidi"/>
          <w:color w:val="000000" w:themeColor="text1"/>
        </w:rPr>
        <w:t xml:space="preserve"> is the elastic constant tensor,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oMath>
      <w:r w:rsidR="00F05DA2" w:rsidRPr="000E18C5">
        <w:rPr>
          <w:rFonts w:asciiTheme="majorBidi" w:hAnsiTheme="majorBidi" w:cstheme="majorBidi"/>
          <w:color w:val="000000" w:themeColor="text1"/>
        </w:rPr>
        <w:t xml:space="preserve"> is the </w:t>
      </w:r>
      <w:r w:rsidR="00165F97" w:rsidRPr="000E18C5">
        <w:rPr>
          <w:rFonts w:asciiTheme="majorBidi" w:hAnsiTheme="majorBidi" w:cstheme="majorBidi"/>
          <w:color w:val="000000" w:themeColor="text1"/>
        </w:rPr>
        <w:t xml:space="preserve">elastic strain,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oMath>
      <w:r w:rsidR="00165F97" w:rsidRPr="000E18C5">
        <w:rPr>
          <w:rFonts w:asciiTheme="majorBidi" w:hAnsiTheme="majorBidi" w:cstheme="majorBidi"/>
          <w:color w:val="000000" w:themeColor="text1"/>
        </w:rPr>
        <w:t xml:space="preserve"> is the applied stress tensor, and </w:t>
      </w:r>
      <m:oMath>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rPr>
                <w:rFonts w:ascii="Cambria Math" w:eastAsia="Times New Roman" w:hAnsi="Cambria Math" w:cstheme="majorBidi"/>
                <w:color w:val="000000" w:themeColor="text1"/>
              </w:rPr>
              <m:t>kl</m:t>
            </m:r>
          </m:sub>
        </m:sSub>
      </m:oMath>
      <w:r w:rsidR="00165F97" w:rsidRPr="000E18C5">
        <w:rPr>
          <w:rFonts w:asciiTheme="majorBidi" w:hAnsiTheme="majorBidi" w:cstheme="majorBidi"/>
          <w:color w:val="000000" w:themeColor="text1"/>
        </w:rPr>
        <w:t xml:space="preserve"> is the average </w:t>
      </w:r>
      <w:r w:rsidR="00FC5C74" w:rsidRPr="000E18C5">
        <w:rPr>
          <w:rFonts w:asciiTheme="majorBidi" w:hAnsiTheme="majorBidi" w:cstheme="majorBidi"/>
          <w:color w:val="000000" w:themeColor="text1"/>
        </w:rPr>
        <w:t xml:space="preserve">strain tensor. </w:t>
      </w:r>
    </w:p>
    <w:p w14:paraId="2B92BD1F" w14:textId="25CA8600" w:rsidR="003615EF" w:rsidRPr="000E18C5" w:rsidRDefault="003615EF"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elastic strain is expressed as </w:t>
      </w:r>
    </w:p>
    <w:p w14:paraId="658387FD" w14:textId="1FD2A6E1" w:rsidR="003615EF" w:rsidRPr="000E18C5" w:rsidRDefault="00983187"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3</w:t>
      </w:r>
      <w:r w:rsidR="0027515E" w:rsidRPr="000E18C5">
        <w:rPr>
          <w:rFonts w:asciiTheme="majorBidi" w:hAnsiTheme="majorBidi" w:cstheme="majorBidi"/>
          <w:color w:val="000000" w:themeColor="text1"/>
        </w:rPr>
        <w:t>)</w:t>
      </w:r>
    </w:p>
    <w:p w14:paraId="1A6995B4" w14:textId="7CD9F6D9" w:rsidR="00CD16B4" w:rsidRPr="000E18C5" w:rsidRDefault="00CD16B4"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where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oMath>
      <w:r w:rsidRPr="000E18C5">
        <w:rPr>
          <w:rFonts w:asciiTheme="majorBidi" w:hAnsiTheme="majorBidi" w:cstheme="majorBidi"/>
          <w:color w:val="000000" w:themeColor="text1"/>
        </w:rPr>
        <w:t xml:space="preserve"> is the </w:t>
      </w:r>
      <w:r w:rsidR="00AD494F" w:rsidRPr="000E18C5">
        <w:rPr>
          <w:rFonts w:asciiTheme="majorBidi" w:hAnsiTheme="majorBidi" w:cstheme="majorBidi"/>
          <w:color w:val="000000" w:themeColor="text1"/>
        </w:rPr>
        <w:t xml:space="preserve">total strain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r w:rsidR="00AD494F" w:rsidRPr="000E18C5">
        <w:rPr>
          <w:rFonts w:asciiTheme="majorBidi" w:hAnsiTheme="majorBidi" w:cstheme="majorBidi"/>
          <w:color w:val="000000" w:themeColor="text1"/>
        </w:rPr>
        <w:t xml:space="preserve"> is the total eigenstrain associated with </w:t>
      </w:r>
      <w:r w:rsidR="004737BD" w:rsidRPr="000E18C5">
        <w:rPr>
          <w:rFonts w:asciiTheme="majorBidi" w:hAnsiTheme="majorBidi" w:cstheme="majorBidi"/>
          <w:color w:val="000000" w:themeColor="text1"/>
        </w:rPr>
        <w:t xml:space="preserve">lattice mismatch between </w:t>
      </w:r>
      <w:r w:rsidR="009F77AB">
        <w:rPr>
          <w:rFonts w:asciiTheme="majorBidi" w:hAnsiTheme="majorBidi" w:cstheme="majorBidi"/>
          <w:color w:val="000000" w:themeColor="text1"/>
        </w:rPr>
        <w:t xml:space="preserve">the </w:t>
      </w:r>
      <w:r w:rsidR="004737BD" w:rsidRPr="000E18C5">
        <w:rPr>
          <w:rFonts w:asciiTheme="majorBidi" w:hAnsiTheme="majorBidi" w:cstheme="majorBidi"/>
          <w:color w:val="000000" w:themeColor="text1"/>
        </w:rPr>
        <w:t xml:space="preserve">matrix and </w:t>
      </w:r>
      <w:r w:rsidR="009F77AB">
        <w:rPr>
          <w:rFonts w:asciiTheme="majorBidi" w:hAnsiTheme="majorBidi" w:cstheme="majorBidi"/>
          <w:color w:val="000000" w:themeColor="text1"/>
        </w:rPr>
        <w:t xml:space="preserve">the </w:t>
      </w:r>
      <w:r w:rsidR="00350F9D" w:rsidRPr="000E18C5">
        <w:rPr>
          <w:rFonts w:asciiTheme="majorBidi" w:hAnsiTheme="majorBidi" w:cstheme="majorBidi"/>
          <w:color w:val="000000" w:themeColor="text1"/>
        </w:rPr>
        <w:t>pressured gas bubble</w:t>
      </w:r>
      <w:r w:rsidR="003C4143">
        <w:rPr>
          <w:rFonts w:asciiTheme="majorBidi" w:hAnsiTheme="majorBidi" w:cstheme="majorBidi"/>
          <w:color w:val="000000" w:themeColor="text1"/>
        </w:rPr>
        <w:t xml:space="preserve"> and </w:t>
      </w:r>
      <w:r w:rsidR="00350F9D" w:rsidRPr="000E18C5">
        <w:rPr>
          <w:rFonts w:asciiTheme="majorBidi" w:hAnsiTheme="majorBidi" w:cstheme="majorBidi"/>
          <w:color w:val="000000" w:themeColor="text1"/>
        </w:rPr>
        <w:t>plastic deformation.</w:t>
      </w:r>
      <w:r w:rsidR="00263041" w:rsidRPr="000E18C5">
        <w:rPr>
          <w:rFonts w:asciiTheme="majorBidi" w:hAnsiTheme="majorBidi" w:cstheme="majorBidi"/>
          <w:color w:val="000000" w:themeColor="text1"/>
        </w:rPr>
        <w:t xml:space="preserve"> The eigenstrain is defined as</w:t>
      </w:r>
    </w:p>
    <w:p w14:paraId="519D1A6A" w14:textId="3B80F0BD" w:rsidR="00263041" w:rsidRPr="000E18C5" w:rsidRDefault="00983187"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h</m:t>
        </m:r>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7515E" w:rsidRPr="000E18C5">
        <w:rPr>
          <w:rFonts w:asciiTheme="majorBidi" w:hAnsiTheme="majorBidi" w:cstheme="majorBidi"/>
          <w:color w:val="000000" w:themeColor="text1"/>
        </w:rPr>
        <w:t xml:space="preserve"> </w:t>
      </w:r>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4</w:t>
      </w:r>
      <w:r w:rsidR="0027515E" w:rsidRPr="000E18C5">
        <w:rPr>
          <w:rFonts w:asciiTheme="majorBidi" w:hAnsiTheme="majorBidi" w:cstheme="majorBidi"/>
          <w:color w:val="000000" w:themeColor="text1"/>
        </w:rPr>
        <w:t>)</w:t>
      </w:r>
    </w:p>
    <w:p w14:paraId="15E8D76F" w14:textId="2528C920" w:rsidR="003615EF" w:rsidRPr="000E18C5" w:rsidRDefault="008030D7"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05520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oMath>
      <w:r w:rsidR="00055202" w:rsidRPr="000E18C5">
        <w:rPr>
          <w:rFonts w:asciiTheme="majorBidi" w:hAnsiTheme="majorBidi" w:cstheme="majorBidi"/>
          <w:color w:val="000000" w:themeColor="text1"/>
        </w:rPr>
        <w:t xml:space="preserve"> is the </w:t>
      </w:r>
      <w:r w:rsidRPr="000E18C5">
        <w:rPr>
          <w:rFonts w:asciiTheme="majorBidi" w:hAnsiTheme="majorBidi" w:cstheme="majorBidi"/>
          <w:color w:val="000000" w:themeColor="text1"/>
        </w:rPr>
        <w:t xml:space="preserve">eigenstrain of gas bubbles </w:t>
      </w:r>
      <w:r w:rsidR="00927F9A" w:rsidRPr="000E18C5">
        <w:rPr>
          <w:rFonts w:asciiTheme="majorBidi" w:hAnsiTheme="majorBidi" w:cstheme="majorBidi"/>
          <w:color w:val="000000" w:themeColor="text1"/>
        </w:rPr>
        <w:t xml:space="preserve">which can be estimated by the equation of state </w:t>
      </w:r>
      <w:r w:rsidR="00FA3BCF" w:rsidRPr="000E18C5">
        <w:rPr>
          <w:rFonts w:asciiTheme="majorBidi" w:hAnsiTheme="majorBidi" w:cstheme="majorBidi"/>
          <w:color w:val="000000" w:themeColor="text1"/>
        </w:rPr>
        <w:t>of Xe gas phase inside the gas bubble</w:t>
      </w:r>
      <w:r w:rsidR="009F77AB">
        <w:rPr>
          <w:rFonts w:asciiTheme="majorBidi" w:hAnsiTheme="majorBidi" w:cstheme="majorBidi"/>
          <w:color w:val="000000" w:themeColor="text1"/>
        </w:rPr>
        <w:t>,</w:t>
      </w:r>
      <w:r w:rsidR="00FA3BCF" w:rsidRPr="000E18C5">
        <w:rPr>
          <w:rFonts w:asciiTheme="majorBidi"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oMath>
      <w:r w:rsidR="00FA3BCF" w:rsidRPr="000E18C5">
        <w:rPr>
          <w:rFonts w:asciiTheme="majorBidi" w:hAnsiTheme="majorBidi" w:cstheme="majorBidi"/>
          <w:color w:val="000000" w:themeColor="text1"/>
        </w:rPr>
        <w:t xml:space="preserve"> is the Kronecker delta function</w:t>
      </w:r>
      <w:r w:rsidR="009F77AB">
        <w:rPr>
          <w:rFonts w:asciiTheme="majorBidi" w:hAnsiTheme="majorBidi" w:cstheme="majorBidi"/>
          <w:color w:val="000000" w:themeColor="text1"/>
        </w:rPr>
        <w:t>, and</w:t>
      </w:r>
      <w:r w:rsidR="00FA3BCF" w:rsidRPr="000E18C5">
        <w:rPr>
          <w:rFonts w:asciiTheme="majorBidi" w:hAnsiTheme="majorBidi" w:cstheme="majorBidi"/>
          <w:color w:val="000000" w:themeColor="text1"/>
        </w:rPr>
        <w:t xml:space="preserve">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F3E61" w:rsidRPr="000E18C5">
        <w:rPr>
          <w:rFonts w:asciiTheme="majorBidi" w:hAnsiTheme="majorBidi" w:cstheme="majorBidi"/>
          <w:color w:val="000000" w:themeColor="text1"/>
        </w:rPr>
        <w:t xml:space="preserve"> is the plastic strain which is </w:t>
      </w:r>
      <w:r w:rsidR="007B488E" w:rsidRPr="000E18C5">
        <w:rPr>
          <w:rFonts w:asciiTheme="majorBidi" w:hAnsiTheme="majorBidi" w:cstheme="majorBidi"/>
          <w:color w:val="000000" w:themeColor="text1"/>
        </w:rPr>
        <w:t>calculated</w:t>
      </w:r>
      <w:r w:rsidR="002F3E61" w:rsidRPr="000E18C5">
        <w:rPr>
          <w:rFonts w:asciiTheme="majorBidi" w:hAnsiTheme="majorBidi" w:cstheme="majorBidi"/>
          <w:color w:val="000000" w:themeColor="text1"/>
        </w:rPr>
        <w:t xml:space="preserve"> </w:t>
      </w:r>
      <w:r w:rsidR="0061013B" w:rsidRPr="000E18C5">
        <w:rPr>
          <w:rFonts w:asciiTheme="majorBidi" w:hAnsiTheme="majorBidi" w:cstheme="majorBidi"/>
          <w:color w:val="000000" w:themeColor="text1"/>
        </w:rPr>
        <w:t>from crystal plasticity theory.</w:t>
      </w:r>
      <w:r w:rsidR="002E3015" w:rsidRPr="000E18C5">
        <w:rPr>
          <w:rFonts w:asciiTheme="majorBidi" w:hAnsiTheme="majorBidi" w:cstheme="majorBidi"/>
          <w:color w:val="000000" w:themeColor="text1"/>
        </w:rPr>
        <w:t xml:space="preserve"> </w:t>
      </w:r>
    </w:p>
    <w:p w14:paraId="3D7ABD41" w14:textId="77777777" w:rsidR="00EC0F14" w:rsidRPr="000E18C5" w:rsidRDefault="00EC0F14" w:rsidP="000E18C5">
      <w:pPr>
        <w:spacing w:line="360" w:lineRule="auto"/>
        <w:rPr>
          <w:rFonts w:asciiTheme="majorBidi" w:hAnsiTheme="majorBidi" w:cstheme="majorBidi"/>
          <w:color w:val="000000" w:themeColor="text1"/>
        </w:rPr>
      </w:pPr>
    </w:p>
    <w:p w14:paraId="234B3918" w14:textId="7F294CE8" w:rsidR="00EC0F14" w:rsidRPr="000E18C5" w:rsidRDefault="0062329F" w:rsidP="000E18C5">
      <w:pPr>
        <w:spacing w:line="360" w:lineRule="auto"/>
        <w:rPr>
          <w:rFonts w:asciiTheme="majorBidi" w:hAnsiTheme="majorBidi" w:cstheme="majorBidi"/>
          <w:iCs/>
        </w:rPr>
      </w:pPr>
      <w:r w:rsidRPr="000E18C5">
        <w:rPr>
          <w:rFonts w:asciiTheme="majorBidi" w:hAnsiTheme="majorBidi" w:cstheme="majorBidi"/>
          <w:color w:val="000000" w:themeColor="text1"/>
        </w:rPr>
        <w:t>According to crystal plasticity theory</w:t>
      </w:r>
      <w:r w:rsidR="00310997" w:rsidRPr="000E18C5">
        <w:rPr>
          <w:rFonts w:asciiTheme="majorBidi" w:hAnsiTheme="majorBidi" w:cstheme="majorBidi"/>
          <w:color w:val="000000" w:themeColor="text1"/>
        </w:rPr>
        <w:t xml:space="preserve">, </w:t>
      </w:r>
      <w:r w:rsidR="00EC0F14" w:rsidRPr="000E18C5">
        <w:rPr>
          <w:rFonts w:asciiTheme="majorBidi" w:hAnsiTheme="majorBidi" w:cstheme="majorBidi"/>
          <w:iCs/>
        </w:rPr>
        <w:t>the plastic strain rate</w:t>
      </w:r>
      <w:r w:rsidRPr="000E18C5">
        <w:rPr>
          <w:rFonts w:asciiTheme="majorBidi" w:hAnsiTheme="majorBidi" w:cstheme="majorBidi"/>
          <w:iCs/>
        </w:rPr>
        <w:t xml:space="preserve"> </w:t>
      </w:r>
      <w:r w:rsidRPr="000E18C5">
        <w:rPr>
          <w:rFonts w:asciiTheme="majorBidi" w:hAnsiTheme="majorBidi" w:cstheme="majorBidi"/>
          <w:color w:val="000000" w:themeColor="text1"/>
        </w:rPr>
        <w:t xml:space="preserve">at the point </w:t>
      </w:r>
      <m:oMath>
        <m:r>
          <m:rPr>
            <m:sty m:val="bi"/>
          </m:rPr>
          <w:rPr>
            <w:rFonts w:ascii="Cambria Math" w:hAnsi="Cambria Math" w:cstheme="majorBidi"/>
          </w:rPr>
          <m:t>r</m:t>
        </m:r>
      </m:oMath>
      <w:r w:rsidRPr="000E18C5">
        <w:rPr>
          <w:rFonts w:asciiTheme="majorBidi" w:hAnsiTheme="majorBidi" w:cstheme="majorBidi"/>
          <w:color w:val="000000" w:themeColor="text1"/>
        </w:rPr>
        <w:t xml:space="preserve"> inside grain </w:t>
      </w:r>
      <m:oMath>
        <m:r>
          <w:rPr>
            <w:rFonts w:ascii="Cambria Math" w:hAnsi="Cambria Math" w:cstheme="majorBidi"/>
          </w:rPr>
          <m:t>β</m:t>
        </m:r>
      </m:oMath>
      <w:r w:rsidR="00EC0F14" w:rsidRPr="000E18C5">
        <w:rPr>
          <w:rFonts w:asciiTheme="majorBidi" w:hAnsiTheme="majorBidi" w:cstheme="majorBidi"/>
          <w:iCs/>
        </w:rPr>
        <w:t xml:space="preserve"> can be generally calculated as </w:t>
      </w:r>
      <w:r w:rsidR="00EC0F14"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 </w:instrText>
      </w:r>
      <w:r w:rsidR="00BA3465"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EN.CITE.DATA </w:instrText>
      </w:r>
      <w:r w:rsidR="00BA3465" w:rsidRPr="000E18C5">
        <w:rPr>
          <w:rFonts w:asciiTheme="majorBidi" w:hAnsiTheme="majorBidi" w:cstheme="majorBidi"/>
          <w:iCs/>
        </w:rPr>
      </w:r>
      <w:r w:rsidR="00BA3465" w:rsidRPr="000E18C5">
        <w:rPr>
          <w:rFonts w:asciiTheme="majorBidi" w:hAnsiTheme="majorBidi" w:cstheme="majorBidi"/>
          <w:iCs/>
        </w:rPr>
        <w:fldChar w:fldCharType="end"/>
      </w:r>
      <w:r w:rsidR="00EC0F14" w:rsidRPr="000E18C5">
        <w:rPr>
          <w:rFonts w:asciiTheme="majorBidi" w:hAnsiTheme="majorBidi" w:cstheme="majorBidi"/>
          <w:iCs/>
        </w:rPr>
      </w:r>
      <w:r w:rsidR="00EC0F14" w:rsidRPr="000E18C5">
        <w:rPr>
          <w:rFonts w:asciiTheme="majorBidi" w:hAnsiTheme="majorBidi" w:cstheme="majorBidi"/>
          <w:iCs/>
        </w:rPr>
        <w:fldChar w:fldCharType="separate"/>
      </w:r>
      <w:r w:rsidR="00BA3465" w:rsidRPr="000E18C5">
        <w:rPr>
          <w:rFonts w:asciiTheme="majorBidi" w:hAnsiTheme="majorBidi" w:cstheme="majorBidi"/>
          <w:iCs/>
          <w:noProof/>
        </w:rPr>
        <w:t>[34, 35]</w:t>
      </w:r>
      <w:r w:rsidR="00EC0F14" w:rsidRPr="000E18C5">
        <w:rPr>
          <w:rFonts w:asciiTheme="majorBidi" w:hAnsiTheme="majorBidi" w:cstheme="majorBidi"/>
          <w:iCs/>
        </w:rPr>
        <w:fldChar w:fldCharType="end"/>
      </w:r>
      <w:r w:rsidR="009F77AB">
        <w:rPr>
          <w:rFonts w:asciiTheme="majorBidi" w:hAnsiTheme="majorBidi" w:cstheme="majorBidi"/>
          <w:iCs/>
        </w:rPr>
        <w:t xml:space="preserve"> :</w:t>
      </w:r>
    </w:p>
    <w:p w14:paraId="17DA1B33" w14:textId="5CD2FEC6" w:rsidR="00EC0F14" w:rsidRPr="000E18C5" w:rsidRDefault="00983187" w:rsidP="00C84B61">
      <w:pPr>
        <w:spacing w:line="360" w:lineRule="auto"/>
        <w:jc w:val="right"/>
        <w:rPr>
          <w:rFonts w:asciiTheme="majorBidi" w:hAnsiTheme="majorBidi" w:cstheme="majorBidi"/>
          <w:iCs/>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m:t>
        </m:r>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del w:id="49" w:author="Hu, Shenyang" w:date="2021-04-24T08:04:00Z">
                                <w:rPr>
                                  <w:rFonts w:ascii="Cambria Math" w:hAnsi="Cambria Math" w:cstheme="majorBidi"/>
                                </w:rPr>
                                <m:t>'</m:t>
                              </w:del>
                            </m:r>
                            <m:d>
                              <m:dPr>
                                <m:ctrlPr>
                                  <w:rPr>
                                    <w:rFonts w:ascii="Cambria Math" w:hAnsi="Cambria Math" w:cstheme="majorBidi"/>
                                    <w:i/>
                                  </w:rPr>
                                </m:ctrlPr>
                              </m:dPr>
                              <m:e>
                                <m:r>
                                  <m:rPr>
                                    <m:sty m:val="bi"/>
                                  </m:rPr>
                                  <w:rPr>
                                    <w:rFonts w:ascii="Cambria Math" w:hAnsi="Cambria Math" w:cstheme="majorBidi"/>
                                  </w:rPr>
                                  <m:t>r</m:t>
                                </m:r>
                              </m:e>
                            </m:d>
                          </m:e>
                        </m:d>
                      </m:num>
                      <m:den>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den>
                    </m:f>
                  </m:e>
                </m:d>
              </m:e>
              <m:sup>
                <m:r>
                  <w:rPr>
                    <w:rFonts w:ascii="Cambria Math" w:hAnsi="Cambria Math" w:cstheme="majorBidi"/>
                  </w:rPr>
                  <m:t>n</m:t>
                </m:r>
              </m:sup>
            </m:sSup>
            <m:func>
              <m:funcPr>
                <m:ctrlPr>
                  <w:rPr>
                    <w:rFonts w:ascii="Cambria Math" w:hAnsi="Cambria Math" w:cstheme="majorBidi"/>
                    <w:i/>
                  </w:rPr>
                </m:ctrlPr>
              </m:funcPr>
              <m:fName>
                <m:r>
                  <m:rPr>
                    <m:sty m:val="p"/>
                  </m:rPr>
                  <w:rPr>
                    <w:rFonts w:ascii="Cambria Math" w:hAnsi="Cambria Math" w:cstheme="majorBidi"/>
                  </w:rPr>
                  <m:t>sgn</m:t>
                </m:r>
              </m:fName>
              <m:e>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e>
                </m:d>
              </m:e>
            </m:func>
          </m:e>
        </m:nary>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w:t>
      </w:r>
      <w:proofErr w:type="gramEnd"/>
      <w:r w:rsidR="00C84B61">
        <w:rPr>
          <w:rFonts w:asciiTheme="majorBidi" w:hAnsiTheme="majorBidi" w:cstheme="majorBidi"/>
          <w:iCs/>
        </w:rPr>
        <w:t xml:space="preserve"> (15)</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w:t>
      </w:r>
    </w:p>
    <w:p w14:paraId="25521FF6" w14:textId="50DFE20F" w:rsidR="00EC0F14" w:rsidRPr="000E18C5" w:rsidRDefault="00EC0F14" w:rsidP="000E18C5">
      <w:pPr>
        <w:tabs>
          <w:tab w:val="right" w:pos="9360"/>
        </w:tabs>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are</w:t>
      </w:r>
      <w:r w:rsidR="009F77AB">
        <w:rPr>
          <w:rFonts w:asciiTheme="majorBidi" w:hAnsiTheme="majorBidi" w:cstheme="majorBidi"/>
        </w:rPr>
        <w:t xml:space="preserve"> </w:t>
      </w:r>
      <w:r w:rsidRPr="000E18C5">
        <w:rPr>
          <w:rFonts w:asciiTheme="majorBidi" w:hAnsiTheme="majorBidi" w:cstheme="majorBidi"/>
        </w:rPr>
        <w:t>the shear strain rate, the critical resolved shear stress, and the Schmid tensor</w:t>
      </w:r>
      <w:r w:rsidR="009F77AB">
        <w:rPr>
          <w:rFonts w:asciiTheme="majorBidi" w:hAnsiTheme="majorBidi" w:cstheme="majorBidi"/>
        </w:rPr>
        <w:t xml:space="preserve">, </w:t>
      </w:r>
      <w:r w:rsidR="009F77AB" w:rsidRPr="000E18C5">
        <w:rPr>
          <w:rFonts w:asciiTheme="majorBidi" w:hAnsiTheme="majorBidi" w:cstheme="majorBidi"/>
        </w:rPr>
        <w:t>respectively</w:t>
      </w:r>
      <w:r w:rsidRPr="000E18C5">
        <w:rPr>
          <w:rFonts w:asciiTheme="majorBidi" w:hAnsiTheme="majorBidi" w:cstheme="majorBidi"/>
        </w:rPr>
        <w:t xml:space="preserve">. The superscript </w:t>
      </w:r>
      <w:r w:rsidRPr="000E18C5">
        <w:rPr>
          <w:rFonts w:asciiTheme="majorBidi" w:hAnsiTheme="majorBidi" w:cstheme="majorBidi"/>
          <w:i/>
        </w:rPr>
        <w:t>s</w:t>
      </w:r>
      <w:r w:rsidRPr="000E18C5">
        <w:rPr>
          <w:rFonts w:asciiTheme="majorBidi" w:hAnsiTheme="majorBidi" w:cstheme="majorBidi"/>
        </w:rPr>
        <w:t xml:space="preserve"> denotes the slip system </w:t>
      </w:r>
      <w:r w:rsidRPr="000E18C5">
        <w:rPr>
          <w:rFonts w:asciiTheme="majorBidi" w:hAnsiTheme="majorBidi" w:cstheme="majorBidi"/>
          <w:i/>
        </w:rPr>
        <w:t>s</w:t>
      </w:r>
      <w:r w:rsidRPr="000E18C5">
        <w:rPr>
          <w:rFonts w:asciiTheme="majorBidi" w:hAnsiTheme="majorBidi" w:cstheme="majorBidi"/>
        </w:rPr>
        <w:t xml:space="preserve"> at material point </w:t>
      </w:r>
      <m:oMath>
        <m:r>
          <m:rPr>
            <m:sty m:val="bi"/>
          </m:rPr>
          <w:rPr>
            <w:rFonts w:ascii="Cambria Math" w:hAnsi="Cambria Math" w:cstheme="majorBidi"/>
          </w:rPr>
          <m:t>r</m:t>
        </m:r>
      </m:oMath>
      <w:r w:rsidRPr="000E18C5">
        <w:rPr>
          <w:rFonts w:asciiTheme="majorBidi" w:hAnsiTheme="majorBidi" w:cstheme="majorBidi"/>
        </w:rPr>
        <w:t xml:space="preserve">, and </w:t>
      </w:r>
      <w:r w:rsidRPr="000E18C5">
        <w:rPr>
          <w:rFonts w:asciiTheme="majorBidi" w:hAnsiTheme="majorBidi" w:cstheme="majorBidi"/>
          <w:i/>
        </w:rPr>
        <w:t>N</w:t>
      </w:r>
      <w:r w:rsidRPr="000E18C5">
        <w:rPr>
          <w:rFonts w:asciiTheme="majorBidi" w:hAnsiTheme="majorBidi" w:cstheme="majorBidi"/>
        </w:rPr>
        <w:t xml:space="preserve"> is the total number of the slip systems of the crystal at material point </w:t>
      </w:r>
      <m:oMath>
        <m:r>
          <m:rPr>
            <m:sty m:val="bi"/>
          </m:rPr>
          <w:rPr>
            <w:rFonts w:ascii="Cambria Math" w:hAnsi="Cambria Math" w:cstheme="majorBidi"/>
          </w:rPr>
          <m:t>r</m:t>
        </m:r>
      </m:oMath>
      <w:r w:rsidRPr="000E18C5">
        <w:rPr>
          <w:rFonts w:asciiTheme="majorBidi" w:hAnsiTheme="majorBidi" w:cstheme="majorBidi"/>
        </w:rPr>
        <w:t xml:space="preserve">. </w:t>
      </w:r>
      <m:oMath>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oMath>
      <w:r w:rsidRPr="000E18C5">
        <w:rPr>
          <w:rFonts w:asciiTheme="majorBidi" w:hAnsiTheme="majorBidi" w:cstheme="majorBidi"/>
        </w:rPr>
        <w:t xml:space="preserve"> is a normalization factor and </w:t>
      </w:r>
      <w:r w:rsidRPr="000E18C5">
        <w:rPr>
          <w:rFonts w:asciiTheme="majorBidi" w:hAnsiTheme="majorBidi" w:cstheme="majorBidi"/>
          <w:i/>
        </w:rPr>
        <w:t>n</w:t>
      </w:r>
      <w:r w:rsidRPr="000E18C5">
        <w:rPr>
          <w:rFonts w:asciiTheme="majorBidi" w:hAnsiTheme="majorBidi" w:cstheme="majorBidi"/>
        </w:rPr>
        <w:t xml:space="preserve"> is the stress exponent (inverse of the rate-sensitivity </w:t>
      </w:r>
      <w:proofErr w:type="gramStart"/>
      <w:r w:rsidRPr="000E18C5">
        <w:rPr>
          <w:rFonts w:asciiTheme="majorBidi" w:hAnsiTheme="majorBidi" w:cstheme="majorBidi"/>
        </w:rPr>
        <w:t>exponent).</w:t>
      </w:r>
      <w:proofErr w:type="gramEnd"/>
      <w:r w:rsidRPr="000E18C5">
        <w:rPr>
          <w:rFonts w:asciiTheme="majorBidi" w:hAnsiTheme="majorBidi" w:cstheme="majorBidi"/>
        </w:rPr>
        <w:t xml:space="preserve">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deviatoric stress tensor. The Schmid tensor is a dyadic tensor and is calculated using Eq. (</w:t>
      </w:r>
      <w:r w:rsidR="004B3176" w:rsidRPr="000E18C5">
        <w:rPr>
          <w:rFonts w:asciiTheme="majorBidi" w:hAnsiTheme="majorBidi" w:cstheme="majorBidi"/>
        </w:rPr>
        <w:t>1</w:t>
      </w:r>
      <w:r w:rsidR="004D1BE1">
        <w:rPr>
          <w:rFonts w:asciiTheme="majorBidi" w:hAnsiTheme="majorBidi" w:cstheme="majorBidi"/>
        </w:rPr>
        <w:t>6</w:t>
      </w:r>
      <w:r w:rsidRPr="000E18C5">
        <w:rPr>
          <w:rFonts w:asciiTheme="majorBidi" w:hAnsiTheme="majorBidi" w:cstheme="majorBidi"/>
        </w:rPr>
        <w:t>):</w:t>
      </w:r>
    </w:p>
    <w:p w14:paraId="5AA0EF31" w14:textId="7FAC4A1D" w:rsidR="00EC0F14" w:rsidRPr="000E18C5" w:rsidRDefault="00983187" w:rsidP="000E18C5">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2b</m:t>
            </m:r>
          </m:den>
        </m:f>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e>
        </m:d>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6</w:t>
      </w:r>
      <w:r w:rsidR="00AC0699" w:rsidRPr="000E18C5">
        <w:rPr>
          <w:rFonts w:asciiTheme="majorBidi" w:hAnsiTheme="majorBidi" w:cstheme="majorBidi"/>
        </w:rPr>
        <w:t>)</w:t>
      </w:r>
    </w:p>
    <w:p w14:paraId="4B980076" w14:textId="16A3B63B" w:rsidR="008763BD" w:rsidRPr="000E18C5" w:rsidRDefault="00EC0F14" w:rsidP="000E18C5">
      <w:pPr>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oMath>
      <w:r w:rsidRPr="000E18C5">
        <w:rPr>
          <w:rFonts w:asciiTheme="majorBidi" w:hAnsiTheme="majorBidi" w:cstheme="majorBidi"/>
          <w:iCs/>
        </w:rPr>
        <w:t xml:space="preserve"> and </w:t>
      </w:r>
      <m:oMath>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oMath>
      <w:r w:rsidRPr="000E18C5">
        <w:rPr>
          <w:rFonts w:asciiTheme="majorBidi" w:hAnsiTheme="majorBidi" w:cstheme="majorBidi"/>
          <w:iCs/>
        </w:rPr>
        <w:t xml:space="preserve"> are the Burger’s vector and the normal direction of slip system </w:t>
      </w:r>
      <w:r w:rsidRPr="000E18C5">
        <w:rPr>
          <w:rFonts w:asciiTheme="majorBidi" w:hAnsiTheme="majorBidi" w:cstheme="majorBidi"/>
          <w:i/>
          <w:iCs/>
        </w:rPr>
        <w:t>s</w:t>
      </w:r>
      <w:r w:rsidRPr="000E18C5">
        <w:rPr>
          <w:rFonts w:asciiTheme="majorBidi" w:hAnsiTheme="majorBidi" w:cstheme="majorBidi"/>
          <w:iCs/>
        </w:rPr>
        <w:t xml:space="preserve"> at point </w:t>
      </w:r>
      <m:oMath>
        <m:r>
          <m:rPr>
            <m:sty m:val="bi"/>
          </m:rPr>
          <w:rPr>
            <w:rFonts w:ascii="Cambria Math" w:hAnsi="Cambria Math" w:cstheme="majorBidi"/>
          </w:rPr>
          <m:t>r</m:t>
        </m:r>
      </m:oMath>
      <w:r w:rsidR="00FE1CDE" w:rsidRPr="000E18C5">
        <w:rPr>
          <w:rFonts w:asciiTheme="majorBidi" w:hAnsiTheme="majorBidi" w:cstheme="majorBidi"/>
          <w:b/>
        </w:rPr>
        <w:t xml:space="preserve"> </w:t>
      </w:r>
      <w:r w:rsidR="00FE1CDE" w:rsidRPr="000E18C5">
        <w:rPr>
          <w:rFonts w:asciiTheme="majorBidi" w:hAnsiTheme="majorBidi" w:cstheme="majorBidi"/>
          <w:bCs/>
        </w:rPr>
        <w:t>insi</w:t>
      </w:r>
      <w:r w:rsidR="009C219A" w:rsidRPr="000E18C5">
        <w:rPr>
          <w:rFonts w:asciiTheme="majorBidi" w:hAnsiTheme="majorBidi" w:cstheme="majorBidi"/>
          <w:bCs/>
        </w:rPr>
        <w:t>de grain</w:t>
      </w:r>
      <w:r w:rsidRPr="000E18C5">
        <w:rPr>
          <w:rFonts w:asciiTheme="majorBidi" w:hAnsiTheme="majorBidi" w:cstheme="majorBidi"/>
          <w:iCs/>
        </w:rPr>
        <w:t xml:space="preserve"> </w:t>
      </w:r>
      <m:oMath>
        <m:r>
          <w:rPr>
            <w:rFonts w:ascii="Cambria Math" w:hAnsi="Cambria Math" w:cstheme="majorBidi"/>
          </w:rPr>
          <m:t>β</m:t>
        </m:r>
      </m:oMath>
      <w:r w:rsidR="009C219A" w:rsidRPr="000E18C5">
        <w:rPr>
          <w:rFonts w:asciiTheme="majorBidi" w:hAnsiTheme="majorBidi" w:cstheme="majorBidi"/>
        </w:rPr>
        <w:t xml:space="preserve">. </w:t>
      </w:r>
      <w:r w:rsidR="00D534CA" w:rsidRPr="000E18C5">
        <w:rPr>
          <w:rFonts w:asciiTheme="majorBidi" w:hAnsiTheme="majorBidi" w:cstheme="majorBidi"/>
        </w:rPr>
        <w:t>Then, t</w:t>
      </w:r>
      <w:r w:rsidR="00DA0D94" w:rsidRPr="000E18C5">
        <w:rPr>
          <w:rFonts w:asciiTheme="majorBidi" w:hAnsiTheme="majorBidi" w:cstheme="majorBidi"/>
        </w:rPr>
        <w:t xml:space="preserve">he total plastic </w:t>
      </w:r>
      <w:r w:rsidR="008763BD" w:rsidRPr="000E18C5">
        <w:rPr>
          <w:rFonts w:asciiTheme="majorBidi" w:hAnsiTheme="majorBidi" w:cstheme="majorBidi"/>
        </w:rPr>
        <w:t xml:space="preserve">strain rate is calculated as </w:t>
      </w:r>
    </w:p>
    <w:p w14:paraId="2D8DF8A5" w14:textId="278C53B5" w:rsidR="00054C07" w:rsidRPr="000E18C5" w:rsidRDefault="00983187" w:rsidP="000E18C5">
      <w:pPr>
        <w:spacing w:line="360" w:lineRule="auto"/>
        <w:jc w:val="right"/>
        <w:rPr>
          <w:rFonts w:asciiTheme="majorBidi" w:hAnsiTheme="majorBidi" w:cstheme="majorBidi"/>
          <w:color w:val="000000" w:themeColor="text1"/>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limLoc m:val="undOvr"/>
            <m:supHide m:val="1"/>
            <m:ctrlPr>
              <w:rPr>
                <w:rFonts w:ascii="Cambria Math" w:hAnsi="Cambria Math" w:cstheme="majorBidi"/>
                <w:i/>
              </w:rPr>
            </m:ctrlPr>
          </m:naryPr>
          <m:sub>
            <m:r>
              <w:rPr>
                <w:rFonts w:ascii="Cambria Math" w:hAnsi="Cambria Math" w:cstheme="majorBidi"/>
              </w:rPr>
              <m:t>β=1,…,</m:t>
            </m:r>
            <m:sSub>
              <m:sSubPr>
                <m:ctrlPr>
                  <w:rPr>
                    <w:rFonts w:ascii="Cambria Math" w:hAnsi="Cambria Math" w:cstheme="majorBidi"/>
                    <w:i/>
                  </w:rPr>
                </m:ctrlPr>
              </m:sSubPr>
              <m:e>
                <m:r>
                  <w:rPr>
                    <w:rFonts w:ascii="Cambria Math" w:hAnsi="Cambria Math" w:cstheme="majorBidi"/>
                  </w:rPr>
                  <m:t>β</m:t>
                </m:r>
              </m:e>
              <m:sub>
                <m:r>
                  <w:rPr>
                    <w:rFonts w:ascii="Cambria Math" w:hAnsi="Cambria Math" w:cstheme="majorBidi"/>
                  </w:rPr>
                  <m:t>0</m:t>
                </m:r>
              </m:sub>
            </m:sSub>
          </m:sub>
          <m:sup/>
          <m:e>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sSub>
              <m:sSubPr>
                <m:ctrlPr>
                  <w:rPr>
                    <w:rFonts w:ascii="Cambria Math" w:hAnsi="Cambria Math" w:cstheme="majorBidi"/>
                    <w:i/>
                  </w:rPr>
                </m:ctrlPr>
              </m:sSubPr>
              <m:e>
                <m:r>
                  <w:rPr>
                    <w:rFonts w:ascii="Cambria Math" w:hAnsi="Cambria Math" w:cstheme="majorBidi"/>
                  </w:rPr>
                  <m:t>η</m:t>
                </m:r>
              </m:e>
              <m:sub>
                <m:r>
                  <w:rPr>
                    <w:rFonts w:ascii="Cambria Math" w:hAnsi="Cambria Math" w:cstheme="majorBidi"/>
                  </w:rPr>
                  <m:t>β</m:t>
                </m:r>
              </m:sub>
            </m:sSub>
            <m:r>
              <w:rPr>
                <w:rFonts w:ascii="Cambria Math" w:hAnsi="Cambria Math" w:cstheme="majorBidi"/>
              </w:rPr>
              <m:t>(</m:t>
            </m:r>
            <m:r>
              <m:rPr>
                <m:sty m:val="bi"/>
              </m:rPr>
              <w:rPr>
                <w:rFonts w:ascii="Cambria Math" w:hAnsi="Cambria Math" w:cstheme="majorBidi"/>
              </w:rPr>
              <m:t>r</m:t>
            </m:r>
            <m:r>
              <w:rPr>
                <w:rFonts w:ascii="Cambria Math" w:hAnsi="Cambria Math" w:cstheme="majorBidi"/>
              </w:rPr>
              <m:t>)</m:t>
            </m:r>
          </m:e>
        </m:nary>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7</w:t>
      </w:r>
      <w:r w:rsidR="00AC0699" w:rsidRPr="000E18C5">
        <w:rPr>
          <w:rFonts w:asciiTheme="majorBidi" w:hAnsiTheme="majorBidi" w:cstheme="majorBidi"/>
        </w:rPr>
        <w:t>)</w:t>
      </w:r>
    </w:p>
    <w:p w14:paraId="184774F3" w14:textId="2C5DD841" w:rsidR="0059336B" w:rsidRPr="000E18C5" w:rsidRDefault="008705B0" w:rsidP="000E18C5">
      <w:pPr>
        <w:spacing w:line="360" w:lineRule="auto"/>
        <w:jc w:val="both"/>
        <w:rPr>
          <w:rFonts w:asciiTheme="majorBidi" w:hAnsiTheme="majorBidi" w:cstheme="majorBidi"/>
        </w:rPr>
      </w:pPr>
      <w:r w:rsidRPr="000E18C5">
        <w:rPr>
          <w:rFonts w:asciiTheme="majorBidi" w:hAnsiTheme="majorBidi" w:cstheme="majorBidi"/>
        </w:rPr>
        <w:t>We use</w:t>
      </w:r>
      <w:r w:rsidR="001B1BC8" w:rsidRPr="000E18C5">
        <w:rPr>
          <w:rFonts w:asciiTheme="majorBidi" w:hAnsiTheme="majorBidi" w:cstheme="majorBidi"/>
        </w:rPr>
        <w:t xml:space="preserve"> </w:t>
      </w:r>
      <m:oMath>
        <m:sSubSup>
          <m:sSubSupPr>
            <m:ctrlPr>
              <w:rPr>
                <w:rFonts w:ascii="Cambria Math" w:hAnsi="Cambria Math" w:cstheme="majorBidi"/>
                <w:bCs/>
                <w:i/>
              </w:rPr>
            </m:ctrlPr>
          </m:sSubSupPr>
          <m:e>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r>
              <w:rPr>
                <w:rFonts w:ascii="Cambria Math" w:hAnsi="Cambria Math" w:cstheme="majorBidi"/>
              </w:rPr>
              <m:t>=(a</m:t>
            </m:r>
          </m:e>
          <m:sub>
            <m:r>
              <w:rPr>
                <w:rFonts w:ascii="Cambria Math" w:hAnsi="Cambria Math" w:cstheme="majorBidi"/>
              </w:rPr>
              <m:t>ij</m:t>
            </m:r>
          </m:sub>
          <m:sup>
            <m:r>
              <w:rPr>
                <w:rFonts w:ascii="Cambria Math" w:hAnsi="Cambria Math" w:cstheme="majorBidi"/>
              </w:rPr>
              <m:t>β</m:t>
            </m:r>
          </m:sup>
        </m:sSubSup>
        <m:r>
          <w:rPr>
            <w:rFonts w:ascii="Cambria Math" w:hAnsi="Cambria Math" w:cstheme="majorBidi"/>
          </w:rPr>
          <m:t>)</m:t>
        </m:r>
      </m:oMath>
      <w:r w:rsidRPr="000E18C5">
        <w:rPr>
          <w:rFonts w:asciiTheme="majorBidi" w:hAnsiTheme="majorBidi" w:cstheme="majorBidi"/>
        </w:rPr>
        <w:t xml:space="preserve"> </w:t>
      </w:r>
      <w:r w:rsidR="00123E7A" w:rsidRPr="000E18C5">
        <w:rPr>
          <w:rFonts w:asciiTheme="majorBidi" w:hAnsiTheme="majorBidi" w:cstheme="majorBidi"/>
        </w:rPr>
        <w:t>denoting the</w:t>
      </w:r>
      <w:r w:rsidR="00FE7F9B" w:rsidRPr="000E18C5">
        <w:rPr>
          <w:rFonts w:asciiTheme="majorBidi" w:hAnsiTheme="majorBidi" w:cstheme="majorBidi"/>
        </w:rPr>
        <w:t xml:space="preserve"> rotation matrix </w:t>
      </w:r>
      <w:r w:rsidR="00762D96" w:rsidRPr="000E18C5">
        <w:rPr>
          <w:rFonts w:asciiTheme="majorBidi" w:hAnsiTheme="majorBidi" w:cstheme="majorBidi"/>
        </w:rPr>
        <w:t xml:space="preserve">of </w:t>
      </w:r>
      <w:r w:rsidR="001B2885">
        <w:rPr>
          <w:rFonts w:asciiTheme="majorBidi" w:hAnsiTheme="majorBidi" w:cstheme="majorBidi"/>
        </w:rPr>
        <w:t xml:space="preserve">the </w:t>
      </w:r>
      <w:r w:rsidR="00762D96" w:rsidRPr="000E18C5">
        <w:rPr>
          <w:rFonts w:asciiTheme="majorBidi" w:hAnsiTheme="majorBidi" w:cstheme="majorBidi"/>
        </w:rPr>
        <w:t>local coordinate</w:t>
      </w:r>
      <w:r w:rsidR="00C441D1" w:rsidRPr="000E18C5">
        <w:rPr>
          <w:rFonts w:asciiTheme="majorBidi" w:hAnsiTheme="majorBidi" w:cstheme="majorBidi"/>
        </w:rPr>
        <w:t xml:space="preserve"> of </w:t>
      </w:r>
      <w:r w:rsidR="00C441D1" w:rsidRPr="000E18C5">
        <w:rPr>
          <w:rFonts w:asciiTheme="majorBidi" w:hAnsiTheme="majorBidi" w:cstheme="majorBidi"/>
          <w:bCs/>
        </w:rPr>
        <w:t>grain</w:t>
      </w:r>
      <w:r w:rsidR="00C441D1" w:rsidRPr="000E18C5">
        <w:rPr>
          <w:rFonts w:asciiTheme="majorBidi" w:hAnsiTheme="majorBidi" w:cstheme="majorBidi"/>
          <w:iCs/>
        </w:rPr>
        <w:t xml:space="preserve"> </w:t>
      </w:r>
      <m:oMath>
        <m:r>
          <w:rPr>
            <w:rFonts w:ascii="Cambria Math" w:hAnsi="Cambria Math" w:cstheme="majorBidi"/>
          </w:rPr>
          <m:t>β</m:t>
        </m:r>
      </m:oMath>
      <w:r w:rsidR="00C441D1" w:rsidRPr="000E18C5">
        <w:rPr>
          <w:rFonts w:asciiTheme="majorBidi" w:hAnsiTheme="majorBidi" w:cstheme="majorBidi"/>
        </w:rPr>
        <w:t xml:space="preserve">. </w:t>
      </w:r>
      <w:r w:rsidR="00721672" w:rsidRPr="000E18C5">
        <w:rPr>
          <w:rFonts w:asciiTheme="majorBidi" w:hAnsiTheme="majorBidi" w:cstheme="majorBidi"/>
        </w:rPr>
        <w:t xml:space="preserve">The coordinate transfer </w:t>
      </w:r>
      <w:r w:rsidR="00DD20B3" w:rsidRPr="000E18C5">
        <w:rPr>
          <w:rFonts w:asciiTheme="majorBidi" w:hAnsiTheme="majorBidi" w:cstheme="majorBidi"/>
        </w:rPr>
        <w:t xml:space="preserve">of </w:t>
      </w:r>
      <w:r w:rsidR="001B2885">
        <w:rPr>
          <w:rFonts w:asciiTheme="majorBidi" w:hAnsiTheme="majorBidi" w:cstheme="majorBidi"/>
        </w:rPr>
        <w:t xml:space="preserve">the </w:t>
      </w:r>
      <w:r w:rsidR="00C70FEB" w:rsidRPr="000E18C5">
        <w:rPr>
          <w:rFonts w:asciiTheme="majorBidi" w:hAnsiTheme="majorBidi" w:cstheme="majorBidi"/>
        </w:rPr>
        <w:t xml:space="preserve">second order </w:t>
      </w:r>
      <w:r w:rsidR="002D513B" w:rsidRPr="000E18C5">
        <w:rPr>
          <w:rFonts w:asciiTheme="majorBidi" w:hAnsiTheme="majorBidi" w:cstheme="majorBidi"/>
        </w:rPr>
        <w:t xml:space="preserve">tensor </w:t>
      </w:r>
      <m:oMath>
        <m:r>
          <m:rPr>
            <m:sty m:val="bi"/>
          </m:rPr>
          <w:rPr>
            <w:rFonts w:ascii="Cambria Math" w:hAnsi="Cambria Math" w:cstheme="majorBidi"/>
          </w:rPr>
          <m:t>ϵ</m:t>
        </m:r>
      </m:oMath>
      <w:r w:rsidR="001B2885">
        <w:rPr>
          <w:rFonts w:asciiTheme="majorBidi" w:hAnsiTheme="majorBidi" w:cstheme="majorBidi"/>
          <w:b/>
        </w:rPr>
        <w:t>,</w:t>
      </w:r>
      <w:r w:rsidR="00C70FEB" w:rsidRPr="000E18C5">
        <w:rPr>
          <w:rFonts w:asciiTheme="majorBidi" w:hAnsiTheme="majorBidi" w:cstheme="majorBidi"/>
          <w:b/>
        </w:rPr>
        <w:t xml:space="preserve"> </w:t>
      </w:r>
      <w:r w:rsidR="002D513B" w:rsidRPr="000E18C5">
        <w:rPr>
          <w:rFonts w:asciiTheme="majorBidi" w:hAnsiTheme="majorBidi" w:cstheme="majorBidi"/>
          <w:bCs/>
        </w:rPr>
        <w:t>such as</w:t>
      </w:r>
      <w:r w:rsidR="002D513B" w:rsidRPr="000E18C5">
        <w:rPr>
          <w:rFonts w:asciiTheme="majorBidi" w:hAnsiTheme="majorBidi" w:cstheme="majorBidi"/>
          <w:b/>
        </w:rPr>
        <w:t xml:space="preserve"> </w:t>
      </w:r>
      <w:r w:rsidR="00DD20B3" w:rsidRPr="000E18C5">
        <w:rPr>
          <w:rFonts w:asciiTheme="majorBidi" w:hAnsiTheme="majorBidi" w:cstheme="majorBidi"/>
        </w:rPr>
        <w:t>stress, strain and diffusivity tensors</w:t>
      </w:r>
      <w:r w:rsidR="00573F14">
        <w:rPr>
          <w:rFonts w:asciiTheme="majorBidi" w:hAnsiTheme="majorBidi" w:cstheme="majorBidi"/>
        </w:rPr>
        <w:t>,</w:t>
      </w:r>
      <w:r w:rsidR="00DD20B3" w:rsidRPr="000E18C5">
        <w:rPr>
          <w:rFonts w:asciiTheme="majorBidi" w:hAnsiTheme="majorBidi" w:cstheme="majorBidi"/>
        </w:rPr>
        <w:t xml:space="preserve"> </w:t>
      </w:r>
      <w:r w:rsidR="00721672" w:rsidRPr="000E18C5">
        <w:rPr>
          <w:rFonts w:asciiTheme="majorBidi" w:hAnsiTheme="majorBidi" w:cstheme="majorBidi"/>
        </w:rPr>
        <w:t xml:space="preserve">from local </w:t>
      </w:r>
      <w:r w:rsidR="00DD20B3" w:rsidRPr="000E18C5">
        <w:rPr>
          <w:rFonts w:asciiTheme="majorBidi" w:hAnsiTheme="majorBidi" w:cstheme="majorBidi"/>
        </w:rPr>
        <w:t xml:space="preserve">coordinate to global </w:t>
      </w:r>
      <w:r w:rsidR="00121443" w:rsidRPr="000E18C5">
        <w:rPr>
          <w:rFonts w:asciiTheme="majorBidi" w:hAnsiTheme="majorBidi" w:cstheme="majorBidi"/>
        </w:rPr>
        <w:t xml:space="preserve">can be written as </w:t>
      </w:r>
    </w:p>
    <w:p w14:paraId="239A3473" w14:textId="2B8140FF" w:rsidR="0059336B" w:rsidRPr="000E18C5" w:rsidRDefault="00983187" w:rsidP="000E18C5">
      <w:pPr>
        <w:spacing w:line="360" w:lineRule="auto"/>
        <w:jc w:val="right"/>
        <w:rPr>
          <w:rFonts w:asciiTheme="majorBidi" w:hAnsiTheme="majorBidi" w:cstheme="majorBidi"/>
        </w:rPr>
      </w:pPr>
      <m:oMath>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global</m:t>
            </m:r>
          </m:sub>
        </m:sSub>
        <m:r>
          <m:rPr>
            <m:sty m:val="bi"/>
          </m:rPr>
          <w:rPr>
            <w:rFonts w:ascii="Cambria Math" w:hAnsi="Cambria Math" w:cstheme="majorBidi"/>
          </w:rPr>
          <m:t>=</m:t>
        </m:r>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local</m:t>
            </m:r>
          </m:sub>
        </m:sSub>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8</w:t>
      </w:r>
      <w:r w:rsidR="00AC0699" w:rsidRPr="000E18C5">
        <w:rPr>
          <w:rFonts w:asciiTheme="majorBidi" w:hAnsiTheme="majorBidi" w:cstheme="majorBidi"/>
        </w:rPr>
        <w:t>)</w:t>
      </w:r>
    </w:p>
    <w:p w14:paraId="106B15AE" w14:textId="37F043C6" w:rsidR="00A5713A" w:rsidRPr="000E18C5" w:rsidRDefault="000C6A3C" w:rsidP="000E18C5">
      <w:pPr>
        <w:spacing w:line="360" w:lineRule="auto"/>
        <w:jc w:val="both"/>
        <w:rPr>
          <w:rFonts w:asciiTheme="majorBidi" w:hAnsiTheme="majorBidi" w:cstheme="majorBidi"/>
          <w:bCs/>
        </w:rPr>
      </w:pPr>
      <w:r w:rsidRPr="000E18C5">
        <w:rPr>
          <w:rFonts w:asciiTheme="majorBidi" w:hAnsiTheme="majorBidi" w:cstheme="majorBidi"/>
          <w:bCs/>
        </w:rPr>
        <w:t xml:space="preserve">where </w:t>
      </w:r>
      <m:oMath>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r w:rsidRPr="000E18C5">
        <w:rPr>
          <w:rFonts w:asciiTheme="majorBidi" w:hAnsiTheme="majorBidi" w:cstheme="majorBidi"/>
          <w:b/>
        </w:rPr>
        <w:t xml:space="preserve"> </w:t>
      </w:r>
      <w:r w:rsidRPr="000E18C5">
        <w:rPr>
          <w:rFonts w:asciiTheme="majorBidi" w:hAnsiTheme="majorBidi" w:cstheme="majorBidi"/>
          <w:bCs/>
        </w:rPr>
        <w:t xml:space="preserve">is </w:t>
      </w:r>
      <w:r w:rsidR="0021259A" w:rsidRPr="000E18C5">
        <w:rPr>
          <w:rFonts w:asciiTheme="majorBidi" w:hAnsiTheme="majorBidi" w:cstheme="majorBidi"/>
        </w:rPr>
        <w:t>the transpose of</w:t>
      </w:r>
      <w:r w:rsidR="0021259A" w:rsidRPr="000E18C5">
        <w:rPr>
          <w:rFonts w:asciiTheme="majorBidi" w:hAnsiTheme="majorBidi" w:cstheme="majorBidi"/>
          <w:bCs/>
        </w:rPr>
        <w:t xml:space="preserve"> </w:t>
      </w:r>
      <m:oMath>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oMath>
      <w:r w:rsidR="0021259A" w:rsidRPr="000E18C5">
        <w:rPr>
          <w:rFonts w:asciiTheme="majorBidi" w:hAnsiTheme="majorBidi" w:cstheme="majorBidi"/>
          <w:bCs/>
        </w:rPr>
        <w:t>.</w:t>
      </w:r>
      <w:r w:rsidR="0021259A" w:rsidRPr="000E18C5">
        <w:rPr>
          <w:rFonts w:asciiTheme="majorBidi" w:hAnsiTheme="majorBidi" w:cstheme="majorBidi"/>
          <w:b/>
        </w:rPr>
        <w:t xml:space="preserve"> </w:t>
      </w:r>
      <w:r w:rsidR="002E40AE" w:rsidRPr="000E18C5">
        <w:rPr>
          <w:rFonts w:asciiTheme="majorBidi" w:hAnsiTheme="majorBidi" w:cstheme="majorBidi"/>
          <w:bCs/>
        </w:rPr>
        <w:t xml:space="preserve">With the Euler angles of grain </w:t>
      </w:r>
      <m:oMath>
        <m:r>
          <w:rPr>
            <w:rFonts w:ascii="Cambria Math" w:hAnsi="Cambria Math" w:cstheme="majorBidi"/>
          </w:rPr>
          <m:t>β</m:t>
        </m:r>
      </m:oMath>
      <w:r w:rsidR="002E40AE" w:rsidRPr="000E18C5">
        <w:rPr>
          <w:rFonts w:asciiTheme="majorBidi" w:hAnsiTheme="majorBidi" w:cstheme="majorBidi"/>
        </w:rPr>
        <w:t xml:space="preserve">, the </w:t>
      </w:r>
      <w:r w:rsidR="00BB7181" w:rsidRPr="000E18C5">
        <w:rPr>
          <w:rFonts w:asciiTheme="majorBidi" w:hAnsiTheme="majorBidi" w:cstheme="majorBidi"/>
        </w:rPr>
        <w:t xml:space="preserve">components of the rotation matrix </w:t>
      </w:r>
      <w:r w:rsidR="00573F14" w:rsidRPr="000E18C5">
        <w:rPr>
          <w:rFonts w:asciiTheme="majorBidi" w:hAnsiTheme="majorBidi" w:cstheme="majorBidi"/>
        </w:rPr>
        <w:t>are</w:t>
      </w:r>
      <w:r w:rsidR="00A40A38" w:rsidRPr="000E18C5">
        <w:rPr>
          <w:rFonts w:asciiTheme="majorBidi" w:hAnsiTheme="majorBidi" w:cstheme="majorBidi"/>
        </w:rPr>
        <w:t xml:space="preserve"> given as</w:t>
      </w:r>
      <w:r w:rsidR="002E40AE" w:rsidRPr="000E18C5">
        <w:rPr>
          <w:rFonts w:asciiTheme="majorBidi" w:hAnsiTheme="majorBidi" w:cstheme="majorBidi"/>
          <w:bCs/>
        </w:rPr>
        <w:t xml:space="preserve">  </w:t>
      </w:r>
    </w:p>
    <w:p w14:paraId="2D204E76" w14:textId="77777777" w:rsidR="0042566B" w:rsidRPr="000E18C5" w:rsidRDefault="0042566B" w:rsidP="000E18C5">
      <w:pPr>
        <w:spacing w:line="360" w:lineRule="auto"/>
        <w:jc w:val="both"/>
        <w:rPr>
          <w:rFonts w:asciiTheme="majorBidi" w:hAnsiTheme="majorBidi" w:cstheme="majorBidi"/>
          <w:bCs/>
        </w:rPr>
      </w:pPr>
    </w:p>
    <w:p w14:paraId="5CC9B066" w14:textId="4FCDA818" w:rsidR="00A0446C" w:rsidRPr="000E18C5" w:rsidRDefault="00983187" w:rsidP="00A239BE">
      <w:pPr>
        <w:spacing w:line="360" w:lineRule="auto"/>
        <w:rPr>
          <w:rFonts w:asciiTheme="majorBidi" w:hAnsiTheme="majorBidi" w:cstheme="majorBidi"/>
          <w:color w:val="000000" w:themeColor="text1"/>
        </w:rPr>
      </w:pPr>
      <m:oMath>
        <m:sSub>
          <m:sSubPr>
            <m:ctrlPr>
              <w:rPr>
                <w:rFonts w:ascii="Cambria Math" w:hAnsi="Cambria Math" w:cstheme="majorBidi"/>
                <w:b/>
                <w:i/>
                <w:sz w:val="20"/>
                <w:szCs w:val="20"/>
              </w:rPr>
            </m:ctrlPr>
          </m:sSubPr>
          <m:e>
            <m:r>
              <m:rPr>
                <m:sty m:val="bi"/>
              </m:rPr>
              <w:rPr>
                <w:rFonts w:ascii="Cambria Math" w:hAnsi="Cambria Math" w:cstheme="majorBidi"/>
                <w:sz w:val="20"/>
                <w:szCs w:val="20"/>
              </w:rPr>
              <m:t>A</m:t>
            </m:r>
          </m:e>
          <m:sub>
            <m:r>
              <w:rPr>
                <w:rFonts w:ascii="Cambria Math" w:hAnsi="Cambria Math" w:cstheme="majorBidi"/>
                <w:sz w:val="20"/>
                <w:szCs w:val="20"/>
              </w:rPr>
              <m:t>β</m:t>
            </m:r>
          </m:sub>
        </m:sSub>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33</m:t>
                      </m:r>
                    </m:sub>
                    <m:sup>
                      <m:r>
                        <w:rPr>
                          <w:rFonts w:ascii="Cambria Math" w:hAnsi="Cambria Math" w:cstheme="majorBidi"/>
                          <w:sz w:val="20"/>
                          <w:szCs w:val="20"/>
                        </w:rPr>
                        <m:t>β</m:t>
                      </m:r>
                    </m:sup>
                  </m:sSubSup>
                </m:e>
              </m:mr>
            </m:m>
          </m:e>
        </m:d>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e>
              </m:mr>
            </m:m>
          </m:e>
        </m:d>
      </m:oMath>
      <w:proofErr w:type="gramStart"/>
      <w:r w:rsidR="005B268E">
        <w:rPr>
          <w:rFonts w:asciiTheme="majorBidi" w:hAnsiTheme="majorBidi" w:cstheme="majorBidi"/>
          <w:b/>
          <w:sz w:val="22"/>
          <w:szCs w:val="22"/>
        </w:rPr>
        <w:t xml:space="preserve">, </w:t>
      </w:r>
      <w:r w:rsidR="00A239BE">
        <w:rPr>
          <w:rFonts w:asciiTheme="majorBidi" w:hAnsiTheme="majorBidi" w:cstheme="majorBidi"/>
          <w:b/>
          <w:sz w:val="22"/>
          <w:szCs w:val="22"/>
        </w:rPr>
        <w:t xml:space="preserve">  </w:t>
      </w:r>
      <w:proofErr w:type="gramEnd"/>
      <w:r w:rsidR="00A239BE">
        <w:rPr>
          <w:rFonts w:asciiTheme="majorBidi" w:hAnsiTheme="majorBidi" w:cstheme="majorBidi"/>
          <w:b/>
          <w:sz w:val="22"/>
          <w:szCs w:val="22"/>
        </w:rPr>
        <w:t xml:space="preserve">           </w:t>
      </w:r>
      <w:r w:rsidR="00AC0699" w:rsidRPr="000E18C5">
        <w:rPr>
          <w:rFonts w:asciiTheme="majorBidi" w:hAnsiTheme="majorBidi" w:cstheme="majorBidi"/>
          <w:iCs/>
        </w:rPr>
        <w:t>(1</w:t>
      </w:r>
      <w:r w:rsidR="000C3F5F" w:rsidRPr="000E18C5">
        <w:rPr>
          <w:rFonts w:asciiTheme="majorBidi" w:hAnsiTheme="majorBidi" w:cstheme="majorBidi"/>
          <w:iCs/>
        </w:rPr>
        <w:t>9)</w:t>
      </w:r>
    </w:p>
    <w:p w14:paraId="30CBCCC9" w14:textId="5E401B0F" w:rsidR="00F05DA2" w:rsidRPr="000E18C5" w:rsidRDefault="00DB717E"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Assuming that gas bubble </w:t>
      </w:r>
      <w:r w:rsidR="002A180F" w:rsidRPr="000E18C5">
        <w:rPr>
          <w:rFonts w:asciiTheme="majorBidi" w:hAnsiTheme="majorBidi" w:cstheme="majorBidi"/>
          <w:color w:val="000000" w:themeColor="text1"/>
        </w:rPr>
        <w:t xml:space="preserve">phase has isotropic elastic constants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oMath>
      <w:r w:rsidR="00AC095E" w:rsidRPr="000E18C5">
        <w:rPr>
          <w:rFonts w:asciiTheme="majorBidi" w:hAnsiTheme="majorBidi" w:cstheme="majorBidi"/>
          <w:color w:val="000000" w:themeColor="text1"/>
        </w:rPr>
        <w:t xml:space="preserve"> and the single crystal UMo has anisotropic elastic constant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M</m:t>
            </m:r>
          </m:sup>
        </m:sSubSup>
      </m:oMath>
      <w:r w:rsidR="003B493F" w:rsidRPr="000E18C5">
        <w:rPr>
          <w:rFonts w:asciiTheme="majorBidi" w:hAnsiTheme="majorBidi" w:cstheme="majorBidi"/>
          <w:color w:val="000000" w:themeColor="text1"/>
        </w:rPr>
        <w:t xml:space="preserve">, </w:t>
      </w:r>
      <w:r w:rsidR="00D12F5B" w:rsidRPr="000E18C5">
        <w:rPr>
          <w:rFonts w:asciiTheme="majorBidi" w:hAnsiTheme="majorBidi" w:cstheme="majorBidi"/>
          <w:color w:val="000000" w:themeColor="text1"/>
        </w:rPr>
        <w:t xml:space="preserve">the elastic constant tensor in the </w:t>
      </w:r>
      <w:r w:rsidR="00231381" w:rsidRPr="000E18C5">
        <w:rPr>
          <w:rFonts w:asciiTheme="majorBidi" w:hAnsiTheme="majorBidi" w:cstheme="majorBidi"/>
          <w:color w:val="000000" w:themeColor="text1"/>
        </w:rPr>
        <w:t>global coordinate</w:t>
      </w:r>
      <w:r w:rsidR="00573F14">
        <w:rPr>
          <w:rFonts w:asciiTheme="majorBidi" w:hAnsiTheme="majorBidi" w:cstheme="majorBidi"/>
          <w:color w:val="000000" w:themeColor="text1"/>
        </w:rPr>
        <w:t>,</w:t>
      </w:r>
      <w:r w:rsidR="00231381" w:rsidRPr="000E18C5">
        <w:rPr>
          <w:rFonts w:asciiTheme="majorBidi" w:hAnsiTheme="majorBidi" w:cstheme="majorBidi"/>
          <w:color w:val="000000" w:themeColor="text1"/>
        </w:rPr>
        <w:t xml:space="preserve"> can be described as</w:t>
      </w:r>
    </w:p>
    <w:p w14:paraId="0D02E738" w14:textId="40C70506" w:rsidR="00CF2614" w:rsidRPr="00A239BE" w:rsidRDefault="00983187" w:rsidP="00A239BE">
      <w:pPr>
        <w:spacing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r>
          <w:rPr>
            <w:rFonts w:ascii="Cambria Math" w:eastAsia="Times New Roman" w:hAnsi="Cambria Math" w:cstheme="majorBidi"/>
            <w:color w:val="000000" w:themeColor="text1"/>
          </w:rPr>
          <m:t xml:space="preserve">=  </m:t>
        </m:r>
        <m:nary>
          <m:naryPr>
            <m:chr m:val="∑"/>
            <m:limLoc m:val="undOvr"/>
            <m:supHide m:val="1"/>
            <m:ctrlPr>
              <w:rPr>
                <w:rFonts w:ascii="Cambria Math" w:eastAsia="Times New Roman" w:hAnsi="Cambria Math" w:cstheme="majorBidi"/>
                <w:i/>
                <w:color w:val="000000" w:themeColor="text1"/>
              </w:rPr>
            </m:ctrlPr>
          </m:naryPr>
          <m:sub>
            <m:r>
              <w:rPr>
                <w:rFonts w:ascii="Cambria Math" w:eastAsia="Times New Roman" w:hAnsi="Cambria Math" w:cstheme="majorBidi"/>
                <w:color w:val="000000" w:themeColor="text1"/>
              </w:rPr>
              <m:t>β=1,</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β</m:t>
                </m:r>
              </m:e>
              <m:sub>
                <m:r>
                  <w:rPr>
                    <w:rFonts w:ascii="Cambria Math" w:eastAsia="Times New Roman" w:hAnsi="Cambria Math" w:cstheme="majorBidi"/>
                    <w:color w:val="000000" w:themeColor="text1"/>
                  </w:rPr>
                  <m:t>0</m:t>
                </m:r>
              </m:sub>
            </m:sSub>
          </m:sub>
          <m:sup/>
          <m:e>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pqst</m:t>
                </m:r>
              </m:sub>
              <m:sup>
                <m:r>
                  <w:rPr>
                    <w:rFonts w:ascii="Cambria Math" w:eastAsia="Times New Roman" w:hAnsi="Cambria Math" w:cstheme="majorBidi"/>
                    <w:color w:val="000000" w:themeColor="text1"/>
                  </w:rPr>
                  <m:t>M</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ip</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jq</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ks</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lt</m:t>
                </m:r>
              </m:sub>
              <m:sup>
                <m:r>
                  <w:rPr>
                    <w:rFonts w:ascii="Cambria Math" w:hAnsi="Cambria Math" w:cstheme="majorBidi"/>
                  </w:rPr>
                  <m:t>β</m:t>
                </m:r>
              </m:sup>
            </m:sSubSup>
          </m:e>
        </m:nary>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 xml:space="preserve">,t)+ </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C3F5F" w:rsidRPr="000E18C5">
        <w:rPr>
          <w:rFonts w:asciiTheme="majorBidi" w:hAnsiTheme="majorBidi" w:cstheme="majorBidi"/>
        </w:rPr>
        <w:t xml:space="preserve"> </w:t>
      </w:r>
      <w:proofErr w:type="gramStart"/>
      <w:r w:rsidR="000C3F5F" w:rsidRPr="000E18C5">
        <w:rPr>
          <w:rFonts w:asciiTheme="majorBidi" w:hAnsiTheme="majorBidi" w:cstheme="majorBidi"/>
        </w:rPr>
        <w:t xml:space="preserve">, </w:t>
      </w:r>
      <w:r w:rsidR="000C3F5F" w:rsidRPr="000E18C5">
        <w:rPr>
          <w:rFonts w:asciiTheme="majorBidi" w:hAnsiTheme="majorBidi" w:cstheme="majorBidi"/>
          <w:iCs/>
        </w:rPr>
        <w:t xml:space="preserve"> </w:t>
      </w:r>
      <w:r w:rsidR="00A239BE">
        <w:rPr>
          <w:rFonts w:asciiTheme="majorBidi" w:hAnsiTheme="majorBidi" w:cstheme="majorBidi"/>
          <w:iCs/>
        </w:rPr>
        <w:t xml:space="preserve"> </w:t>
      </w:r>
      <w:proofErr w:type="gramEnd"/>
      <w:r w:rsidR="00A239BE">
        <w:rPr>
          <w:rFonts w:asciiTheme="majorBidi" w:hAnsiTheme="majorBidi" w:cstheme="majorBidi"/>
          <w:iCs/>
        </w:rPr>
        <w:t xml:space="preserve">                       </w:t>
      </w:r>
      <w:r w:rsidR="000C3F5F" w:rsidRPr="000E18C5">
        <w:rPr>
          <w:rFonts w:asciiTheme="majorBidi" w:hAnsiTheme="majorBidi" w:cstheme="majorBidi"/>
          <w:iCs/>
        </w:rPr>
        <w:t xml:space="preserve">    </w:t>
      </w:r>
      <w:r w:rsidR="00A239BE">
        <w:rPr>
          <w:rFonts w:asciiTheme="majorBidi" w:hAnsiTheme="majorBidi" w:cstheme="majorBidi"/>
          <w:iCs/>
        </w:rPr>
        <w:t>(20)</w:t>
      </w:r>
      <w:r w:rsidR="000C3F5F" w:rsidRPr="000E18C5">
        <w:rPr>
          <w:rFonts w:asciiTheme="majorBidi" w:hAnsiTheme="majorBidi" w:cstheme="majorBidi"/>
          <w:iCs/>
        </w:rPr>
        <w:t xml:space="preserve">                             </w:t>
      </w:r>
      <w:r w:rsidR="000C3F5F" w:rsidRPr="000E18C5">
        <w:rPr>
          <w:rFonts w:asciiTheme="majorBidi" w:hAnsiTheme="majorBidi" w:cstheme="majorBidi"/>
        </w:rPr>
        <w:t xml:space="preserve"> </w:t>
      </w:r>
    </w:p>
    <w:p w14:paraId="216DCF70" w14:textId="4D8736E2" w:rsidR="00CA4F7A"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lastRenderedPageBreak/>
        <w:t xml:space="preserve">To calculate </w:t>
      </w:r>
      <w:r w:rsidR="004D3558" w:rsidRPr="000E18C5">
        <w:rPr>
          <w:rFonts w:asciiTheme="majorBidi" w:hAnsiTheme="majorBidi" w:cstheme="majorBidi"/>
          <w:iCs/>
        </w:rPr>
        <w:t>deformation</w:t>
      </w:r>
      <w:r w:rsidRPr="000E18C5">
        <w:rPr>
          <w:rFonts w:asciiTheme="majorBidi" w:hAnsiTheme="majorBidi" w:cstheme="majorBidi"/>
          <w:iCs/>
        </w:rPr>
        <w:t xml:space="preserve"> energy density</w:t>
      </w:r>
      <w:r w:rsidR="004D3558" w:rsidRPr="000E18C5">
        <w:rPr>
          <w:rFonts w:asciiTheme="majorBidi" w:hAnsiTheme="majorBidi" w:cstheme="majorBidi"/>
          <w:iCs/>
        </w:rPr>
        <w:t xml:space="preserve"> in equation</w:t>
      </w:r>
      <w:r w:rsidR="00051EF0" w:rsidRPr="000E18C5">
        <w:rPr>
          <w:rFonts w:asciiTheme="majorBidi" w:hAnsiTheme="majorBidi" w:cstheme="majorBidi"/>
          <w:iCs/>
        </w:rPr>
        <w:t xml:space="preserve"> </w:t>
      </w:r>
      <w:r w:rsidR="004D3558" w:rsidRPr="000E18C5">
        <w:rPr>
          <w:rFonts w:asciiTheme="majorBidi" w:hAnsiTheme="majorBidi" w:cstheme="majorBidi"/>
          <w:iCs/>
        </w:rPr>
        <w:t>(1</w:t>
      </w:r>
      <w:r w:rsidR="004D1BE1">
        <w:rPr>
          <w:rFonts w:asciiTheme="majorBidi" w:hAnsiTheme="majorBidi" w:cstheme="majorBidi"/>
          <w:iCs/>
        </w:rPr>
        <w:t>2</w:t>
      </w:r>
      <w:r w:rsidR="004D3558" w:rsidRPr="000E18C5">
        <w:rPr>
          <w:rFonts w:asciiTheme="majorBidi" w:hAnsiTheme="majorBidi" w:cstheme="majorBidi"/>
          <w:iCs/>
        </w:rPr>
        <w:t>)</w:t>
      </w:r>
      <w:r w:rsidRPr="000E18C5">
        <w:rPr>
          <w:rFonts w:asciiTheme="majorBidi" w:hAnsiTheme="majorBidi" w:cstheme="majorBidi"/>
          <w:iCs/>
        </w:rPr>
        <w:t xml:space="preserve">, we need to solve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from </w:t>
      </w:r>
      <w:r w:rsidRPr="000E18C5">
        <w:rPr>
          <w:rFonts w:asciiTheme="majorBidi" w:hAnsiTheme="majorBidi" w:cstheme="majorBidi"/>
          <w:iCs/>
        </w:rPr>
        <w:t>Eq. (</w:t>
      </w:r>
      <w:r w:rsidR="00051EF0" w:rsidRPr="000E18C5">
        <w:rPr>
          <w:rFonts w:asciiTheme="majorBidi" w:hAnsiTheme="majorBidi" w:cstheme="majorBidi"/>
          <w:iCs/>
        </w:rPr>
        <w:t>1</w:t>
      </w:r>
      <w:r w:rsidR="004D1BE1">
        <w:rPr>
          <w:rFonts w:asciiTheme="majorBidi" w:hAnsiTheme="majorBidi" w:cstheme="majorBidi"/>
          <w:iCs/>
        </w:rPr>
        <w:t>5</w:t>
      </w:r>
      <w:r w:rsidRPr="000E18C5">
        <w:rPr>
          <w:rFonts w:asciiTheme="majorBidi" w:hAnsiTheme="majorBidi" w:cstheme="majorBidi"/>
          <w:iCs/>
        </w:rPr>
        <w:t xml:space="preserve">). In this work, a formulation based on FFTs </w:t>
      </w:r>
      <w:r w:rsidRPr="000E18C5">
        <w:rPr>
          <w:rFonts w:asciiTheme="majorBidi" w:hAnsiTheme="majorBidi" w:cstheme="majorBidi"/>
          <w:iCs/>
        </w:rPr>
        <w:fldChar w:fldCharType="begin"/>
      </w:r>
      <w:r w:rsidR="00BA3465" w:rsidRPr="000E18C5">
        <w:rPr>
          <w:rFonts w:asciiTheme="majorBidi" w:hAnsiTheme="majorBidi" w:cstheme="majorBidi"/>
          <w:iCs/>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iCs/>
        </w:rPr>
        <w:fldChar w:fldCharType="separate"/>
      </w:r>
      <w:r w:rsidR="00BA3465" w:rsidRPr="000E18C5">
        <w:rPr>
          <w:rFonts w:asciiTheme="majorBidi" w:hAnsiTheme="majorBidi" w:cstheme="majorBidi"/>
          <w:iCs/>
          <w:noProof/>
        </w:rPr>
        <w:t>[36]</w:t>
      </w:r>
      <w:r w:rsidRPr="000E18C5">
        <w:rPr>
          <w:rFonts w:asciiTheme="majorBidi" w:hAnsiTheme="majorBidi" w:cstheme="majorBidi"/>
          <w:iCs/>
        </w:rPr>
        <w:fldChar w:fldCharType="end"/>
      </w:r>
      <w:r w:rsidRPr="000E18C5">
        <w:rPr>
          <w:rFonts w:asciiTheme="majorBidi" w:hAnsiTheme="majorBidi" w:cstheme="majorBidi"/>
          <w:iCs/>
        </w:rPr>
        <w:t xml:space="preserve"> is employed to solve for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007B4C8D" w:rsidRPr="000E18C5">
        <w:rPr>
          <w:rFonts w:asciiTheme="majorBidi" w:hAnsiTheme="majorBidi" w:cstheme="majorBidi"/>
        </w:rPr>
        <w:t xml:space="preserve">. </w:t>
      </w:r>
    </w:p>
    <w:p w14:paraId="773FAFD9" w14:textId="77777777" w:rsidR="00265513" w:rsidRPr="000E18C5" w:rsidRDefault="00265513" w:rsidP="000E18C5">
      <w:pPr>
        <w:spacing w:line="360" w:lineRule="auto"/>
        <w:rPr>
          <w:rFonts w:asciiTheme="majorBidi" w:hAnsiTheme="majorBidi" w:cstheme="majorBidi"/>
          <w:iCs/>
        </w:rPr>
      </w:pPr>
    </w:p>
    <w:p w14:paraId="129337D1" w14:textId="7039DF7D" w:rsidR="00AE20B0"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t xml:space="preserve">Here we summarize the method as follows. At time </w:t>
      </w:r>
      <m:oMath>
        <m:r>
          <w:rPr>
            <w:rFonts w:ascii="Cambria Math" w:hAnsi="Cambria Math" w:cstheme="majorBidi"/>
          </w:rPr>
          <m:t>t+Δt</m:t>
        </m:r>
      </m:oMath>
      <w:r w:rsidRPr="000E18C5">
        <w:rPr>
          <w:rFonts w:asciiTheme="majorBidi" w:hAnsiTheme="majorBidi" w:cstheme="majorBidi"/>
          <w:iCs/>
        </w:rPr>
        <w:t xml:space="preserve">, the total strain includes elastic strains and plastic strains </w:t>
      </w:r>
      <w:r w:rsidRPr="000E18C5">
        <w:rPr>
          <w:rFonts w:asciiTheme="majorBidi" w:hAnsiTheme="majorBidi" w:cstheme="majorBidi"/>
        </w:rPr>
        <w:t xml:space="preserve">at a material point </w:t>
      </w:r>
      <w:r w:rsidR="00357285" w:rsidRPr="000E18C5">
        <w:rPr>
          <w:rFonts w:asciiTheme="majorBidi" w:hAnsiTheme="majorBidi" w:cstheme="majorBidi"/>
          <w:b/>
          <w:i/>
        </w:rPr>
        <w:t>r</w:t>
      </w:r>
      <w:r w:rsidRPr="000E18C5">
        <w:rPr>
          <w:rFonts w:asciiTheme="majorBidi" w:hAnsiTheme="majorBidi" w:cstheme="majorBidi"/>
        </w:rPr>
        <w:t>:</w:t>
      </w:r>
    </w:p>
    <w:p w14:paraId="34D115AF" w14:textId="08C3C712" w:rsidR="00AE20B0" w:rsidRPr="000E18C5" w:rsidRDefault="000824AC" w:rsidP="000E18C5">
      <w:pPr>
        <w:tabs>
          <w:tab w:val="center" w:pos="4680"/>
          <w:tab w:val="right" w:pos="9360"/>
        </w:tabs>
        <w:spacing w:line="360" w:lineRule="auto"/>
        <w:jc w:val="right"/>
        <w:rPr>
          <w:rFonts w:asciiTheme="majorBidi" w:hAnsiTheme="majorBidi" w:cstheme="majorBidi"/>
        </w:rPr>
      </w:pPr>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oMath>
      <w:proofErr w:type="gramStart"/>
      <w:r w:rsidR="00AE20B0" w:rsidRPr="000E18C5">
        <w:rPr>
          <w:rFonts w:asciiTheme="majorBidi" w:hAnsiTheme="majorBidi" w:cstheme="majorBidi"/>
        </w:rPr>
        <w:t>,</w:t>
      </w:r>
      <w:r w:rsidRPr="000E18C5">
        <w:rPr>
          <w:rFonts w:asciiTheme="majorBidi" w:hAnsiTheme="majorBidi" w:cstheme="majorBidi"/>
        </w:rPr>
        <w:t xml:space="preserve">   </w:t>
      </w:r>
      <w:proofErr w:type="gramEnd"/>
      <w:r w:rsidR="005D2894" w:rsidRPr="000E18C5">
        <w:rPr>
          <w:rFonts w:asciiTheme="majorBidi" w:hAnsiTheme="majorBidi" w:cstheme="majorBidi"/>
        </w:rPr>
        <w:t xml:space="preserve">   </w:t>
      </w:r>
      <w:r w:rsidR="00AE20B0" w:rsidRPr="000E18C5">
        <w:rPr>
          <w:rFonts w:asciiTheme="majorBidi" w:hAnsiTheme="majorBidi" w:cstheme="majorBidi"/>
        </w:rPr>
        <w:tab/>
        <w:t>(</w:t>
      </w:r>
      <w:r w:rsidRPr="000E18C5">
        <w:rPr>
          <w:rFonts w:asciiTheme="majorBidi" w:hAnsiTheme="majorBidi" w:cstheme="majorBidi"/>
        </w:rPr>
        <w:t>21</w:t>
      </w:r>
      <w:r w:rsidR="00AE20B0" w:rsidRPr="000E18C5">
        <w:rPr>
          <w:rFonts w:asciiTheme="majorBidi" w:hAnsiTheme="majorBidi" w:cstheme="majorBidi"/>
        </w:rPr>
        <w:t>)</w:t>
      </w:r>
    </w:p>
    <w:p w14:paraId="54399C5C" w14:textId="28C1123F"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represents the total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elastic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tensor,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rate tensor. The viscoplastic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constitutively related to the local deviatoric stress</w:t>
      </w:r>
      <w:r w:rsidR="00573F14">
        <w:rPr>
          <w:rFonts w:asciiTheme="majorBidi" w:hAnsiTheme="majorBidi" w:cstheme="majorBidi"/>
        </w:rPr>
        <w:t>,</w:t>
      </w:r>
      <w:r w:rsidRPr="000E18C5">
        <w:rPr>
          <w:rFonts w:asciiTheme="majorBidi" w:hAnsiTheme="majorBidi" w:cstheme="majorBidi"/>
        </w:rPr>
        <w:t xml:space="preserve">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-p</m:t>
        </m:r>
        <m:d>
          <m:dPr>
            <m:ctrlPr>
              <w:rPr>
                <w:rFonts w:ascii="Cambria Math" w:hAnsi="Cambria Math" w:cstheme="majorBidi"/>
                <w:i/>
              </w:rPr>
            </m:ctrlPr>
          </m:dPr>
          <m:e>
            <m:r>
              <m:rPr>
                <m:sty m:val="bi"/>
              </m:rPr>
              <w:rPr>
                <w:rFonts w:ascii="Cambria Math" w:hAnsi="Cambria Math" w:cstheme="majorBidi"/>
              </w:rPr>
              <m:t>r</m:t>
            </m:r>
          </m:e>
        </m:d>
        <m:r>
          <m:rPr>
            <m:sty m:val="bi"/>
          </m:rPr>
          <w:rPr>
            <w:rFonts w:ascii="Cambria Math" w:hAnsi="Cambria Math" w:cstheme="majorBidi"/>
          </w:rPr>
          <m:t>I</m:t>
        </m:r>
      </m:oMath>
      <w:r w:rsidRPr="000E18C5">
        <w:rPr>
          <w:rFonts w:asciiTheme="majorBidi" w:hAnsiTheme="majorBidi" w:cstheme="majorBidi"/>
        </w:rPr>
        <w:t xml:space="preserve">, where </w:t>
      </w:r>
      <m:oMath>
        <m:r>
          <w:rPr>
            <w:rFonts w:ascii="Cambria Math" w:hAnsi="Cambria Math" w:cstheme="majorBidi"/>
          </w:rPr>
          <m:t>p</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3</m:t>
            </m:r>
          </m:den>
        </m:f>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11</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22</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33</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and </w:t>
      </w:r>
      <w:r w:rsidRPr="000E18C5">
        <w:rPr>
          <w:rFonts w:asciiTheme="majorBidi" w:hAnsiTheme="majorBidi" w:cstheme="majorBidi"/>
          <w:b/>
          <w:i/>
        </w:rPr>
        <w:t>I</w:t>
      </w:r>
      <w:r w:rsidRPr="000E18C5">
        <w:rPr>
          <w:rFonts w:asciiTheme="majorBidi" w:hAnsiTheme="majorBidi" w:cstheme="majorBidi"/>
        </w:rPr>
        <w:t xml:space="preserve"> being the hydrostatic </w:t>
      </w:r>
      <w:ins w:id="50" w:author="Hu, Shenyang" w:date="2021-04-24T07:44:00Z">
        <w:r w:rsidR="00363529">
          <w:rPr>
            <w:rFonts w:asciiTheme="majorBidi" w:hAnsiTheme="majorBidi" w:cstheme="majorBidi"/>
          </w:rPr>
          <w:t>stress</w:t>
        </w:r>
        <w:r w:rsidR="00E4652A">
          <w:rPr>
            <w:rFonts w:asciiTheme="majorBidi" w:hAnsiTheme="majorBidi" w:cstheme="majorBidi"/>
          </w:rPr>
          <w:t>es</w:t>
        </w:r>
      </w:ins>
      <w:del w:id="51" w:author="Hu, Shenyang" w:date="2021-04-24T07:44:00Z">
        <w:r w:rsidRPr="000E18C5" w:rsidDel="00363529">
          <w:rPr>
            <w:rFonts w:asciiTheme="majorBidi" w:hAnsiTheme="majorBidi" w:cstheme="majorBidi"/>
          </w:rPr>
          <w:delText>pressure</w:delText>
        </w:r>
      </w:del>
      <w:r w:rsidRPr="000E18C5">
        <w:rPr>
          <w:rFonts w:asciiTheme="majorBidi" w:hAnsiTheme="majorBidi" w:cstheme="majorBidi"/>
        </w:rPr>
        <w:t xml:space="preserve"> and a unit matrix, respectively, via a sum over the </w:t>
      </w:r>
      <w:r w:rsidRPr="000E18C5">
        <w:rPr>
          <w:rFonts w:asciiTheme="majorBidi" w:hAnsiTheme="majorBidi" w:cstheme="majorBidi"/>
          <w:i/>
        </w:rPr>
        <w:t>N</w:t>
      </w:r>
      <w:r w:rsidRPr="000E18C5">
        <w:rPr>
          <w:rFonts w:asciiTheme="majorBidi" w:hAnsiTheme="majorBidi" w:cstheme="majorBidi"/>
        </w:rPr>
        <w:t xml:space="preserve"> active slip systems described by Eq. (</w:t>
      </w:r>
      <w:r w:rsidR="00406013" w:rsidRPr="000E18C5">
        <w:rPr>
          <w:rFonts w:asciiTheme="majorBidi" w:hAnsiTheme="majorBidi" w:cstheme="majorBidi"/>
        </w:rPr>
        <w:t>1</w:t>
      </w:r>
      <w:r w:rsidR="004D1BE1">
        <w:rPr>
          <w:rFonts w:asciiTheme="majorBidi" w:hAnsiTheme="majorBidi" w:cstheme="majorBidi"/>
        </w:rPr>
        <w:t>5</w:t>
      </w:r>
      <w:r w:rsidRPr="000E18C5">
        <w:rPr>
          <w:rFonts w:asciiTheme="majorBidi" w:hAnsiTheme="majorBidi" w:cstheme="majorBidi"/>
        </w:rPr>
        <w:t>).</w:t>
      </w:r>
    </w:p>
    <w:p w14:paraId="37AAC37D" w14:textId="77777777" w:rsidR="00357285" w:rsidRPr="000E18C5" w:rsidRDefault="00357285" w:rsidP="000E18C5">
      <w:pPr>
        <w:spacing w:line="360" w:lineRule="auto"/>
        <w:rPr>
          <w:rFonts w:asciiTheme="majorBidi" w:hAnsiTheme="majorBidi" w:cstheme="majorBidi"/>
        </w:rPr>
      </w:pPr>
    </w:p>
    <w:p w14:paraId="68FC62F3" w14:textId="1C62C2D4" w:rsidR="00433A6F"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Euler implicit time discretization scheme is used to solve the solution of </w:t>
      </w:r>
      <w:r w:rsidRPr="000E18C5">
        <w:rPr>
          <w:rFonts w:asciiTheme="majorBidi" w:hAnsiTheme="majorBidi" w:cstheme="majorBidi"/>
          <w:iCs/>
        </w:rPr>
        <w:t xml:space="preserve">the </w:t>
      </w:r>
      <w:r w:rsidRPr="000E18C5">
        <w:rPr>
          <w:rFonts w:asciiTheme="majorBidi" w:hAnsiTheme="majorBidi" w:cstheme="majorBidi"/>
        </w:rPr>
        <w:t>equation (</w:t>
      </w:r>
      <w:r w:rsidR="004D201B" w:rsidRPr="000E18C5">
        <w:rPr>
          <w:rFonts w:asciiTheme="majorBidi" w:hAnsiTheme="majorBidi" w:cstheme="majorBidi"/>
        </w:rPr>
        <w:t>21</w:t>
      </w:r>
      <w:r w:rsidRPr="000E18C5">
        <w:rPr>
          <w:rFonts w:asciiTheme="majorBidi" w:hAnsiTheme="majorBidi" w:cstheme="majorBidi"/>
        </w:rPr>
        <w:t>).</w:t>
      </w:r>
      <w:r w:rsidR="00743DC1" w:rsidRPr="000E18C5">
        <w:rPr>
          <w:rFonts w:asciiTheme="majorBidi" w:hAnsiTheme="majorBidi" w:cstheme="majorBidi"/>
        </w:rPr>
        <w:t xml:space="preserve"> </w:t>
      </w:r>
      <w:r w:rsidRPr="000E18C5">
        <w:rPr>
          <w:rFonts w:asciiTheme="majorBidi" w:hAnsiTheme="majorBidi" w:cstheme="majorBidi"/>
        </w:rPr>
        <w:t xml:space="preserve">The expression, in small strains, of the stress tensor at material point </w:t>
      </w:r>
      <w:r w:rsidR="004A3906" w:rsidRPr="000E18C5">
        <w:rPr>
          <w:rFonts w:asciiTheme="majorBidi" w:hAnsiTheme="majorBidi" w:cstheme="majorBidi"/>
          <w:b/>
          <w:i/>
        </w:rPr>
        <w:t>r</w:t>
      </w:r>
      <w:r w:rsidRPr="000E18C5">
        <w:rPr>
          <w:rFonts w:asciiTheme="majorBidi" w:hAnsiTheme="majorBidi" w:cstheme="majorBidi"/>
        </w:rPr>
        <w:t xml:space="preserve"> at </w:t>
      </w:r>
      <m:oMath>
        <m:r>
          <w:rPr>
            <w:rFonts w:ascii="Cambria Math" w:hAnsi="Cambria Math" w:cstheme="majorBidi"/>
          </w:rPr>
          <m:t>t+Δt</m:t>
        </m:r>
      </m:oMath>
      <w:r w:rsidRPr="000E18C5">
        <w:rPr>
          <w:rFonts w:asciiTheme="majorBidi" w:hAnsiTheme="majorBidi" w:cstheme="majorBidi"/>
        </w:rPr>
        <w:t xml:space="preserve"> is given by</w:t>
      </w:r>
    </w:p>
    <w:p w14:paraId="7820AF32" w14:textId="144BEF76" w:rsidR="00AE20B0" w:rsidRPr="000E18C5" w:rsidRDefault="00983187" w:rsidP="000E18C5">
      <w:pPr>
        <w:tabs>
          <w:tab w:val="center" w:pos="4680"/>
          <w:tab w:val="right" w:pos="9360"/>
        </w:tabs>
        <w:spacing w:line="360" w:lineRule="auto"/>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e>
        </m:d>
      </m:oMath>
      <w:r w:rsidR="00AE20B0" w:rsidRPr="000E18C5">
        <w:rPr>
          <w:rFonts w:asciiTheme="majorBidi" w:hAnsiTheme="majorBidi" w:cstheme="majorBidi"/>
        </w:rPr>
        <w:t>,</w:t>
      </w:r>
      <w:r w:rsidR="00AE20B0" w:rsidRPr="000E18C5">
        <w:rPr>
          <w:rFonts w:asciiTheme="majorBidi" w:hAnsiTheme="majorBidi" w:cstheme="majorBidi"/>
        </w:rPr>
        <w:tab/>
      </w:r>
      <w:r w:rsidR="000824AC" w:rsidRPr="000E18C5">
        <w:rPr>
          <w:rFonts w:asciiTheme="majorBidi" w:hAnsiTheme="majorBidi" w:cstheme="majorBidi"/>
        </w:rPr>
        <w:t xml:space="preserve"> </w:t>
      </w:r>
      <w:r w:rsidR="00AE20B0" w:rsidRPr="000E18C5">
        <w:rPr>
          <w:rFonts w:asciiTheme="majorBidi" w:hAnsiTheme="majorBidi" w:cstheme="majorBidi"/>
        </w:rPr>
        <w:t>(</w:t>
      </w:r>
      <w:r w:rsidR="000824AC" w:rsidRPr="000E18C5">
        <w:rPr>
          <w:rFonts w:asciiTheme="majorBidi" w:hAnsiTheme="majorBidi" w:cstheme="majorBidi"/>
        </w:rPr>
        <w:t>22</w:t>
      </w:r>
      <w:r w:rsidR="00AE20B0" w:rsidRPr="000E18C5">
        <w:rPr>
          <w:rFonts w:asciiTheme="majorBidi" w:hAnsiTheme="majorBidi" w:cstheme="majorBidi"/>
        </w:rPr>
        <w:t>)</w:t>
      </w:r>
    </w:p>
    <w:p w14:paraId="18EE0096" w14:textId="0624ECEC"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Cauchy stress tensor, and </w:t>
      </w:r>
      <m:oMath>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is the elastic stiffness </w:t>
      </w:r>
      <w:proofErr w:type="gramStart"/>
      <w:r w:rsidRPr="000E18C5">
        <w:rPr>
          <w:rFonts w:asciiTheme="majorBidi" w:hAnsiTheme="majorBidi" w:cstheme="majorBidi"/>
        </w:rPr>
        <w:t>tensor.</w:t>
      </w:r>
      <w:proofErr w:type="gramEnd"/>
      <w:r w:rsidRPr="000E18C5">
        <w:rPr>
          <w:rFonts w:asciiTheme="majorBidi" w:hAnsiTheme="majorBidi" w:cstheme="majorBidi"/>
        </w:rPr>
        <w:t xml:space="preserve"> The stresses must satisfy the stress equilibrium equation </w:t>
      </w:r>
    </w:p>
    <w:p w14:paraId="7D9931DC" w14:textId="03996FA4" w:rsidR="00AE20B0" w:rsidRPr="000E18C5" w:rsidRDefault="00983187" w:rsidP="00A239BE">
      <w:pPr>
        <w:tabs>
          <w:tab w:val="center" w:pos="4680"/>
          <w:tab w:val="right" w:pos="9360"/>
        </w:tabs>
        <w:spacing w:line="360" w:lineRule="auto"/>
        <w:jc w:val="right"/>
        <w:rPr>
          <w:rFonts w:asciiTheme="majorBidi" w:hAnsiTheme="majorBidi" w:cstheme="majorBidi"/>
        </w:rPr>
      </w:pP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ij,j</m:t>
            </m:r>
          </m:sub>
          <m:sup>
            <m:r>
              <w:rPr>
                <w:rFonts w:ascii="Cambria Math" w:hAnsi="Cambria Math" w:cstheme="majorBidi"/>
              </w:rPr>
              <m:t>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proofErr w:type="gramStart"/>
      <w:r w:rsidR="00FA7A4F">
        <w:rPr>
          <w:rFonts w:asciiTheme="majorBidi" w:hAnsiTheme="majorBidi" w:cstheme="majorBidi"/>
        </w:rPr>
        <w:t xml:space="preserve">,   </w:t>
      </w:r>
      <w:proofErr w:type="gramEnd"/>
      <w:r w:rsidR="00FA7A4F">
        <w:rPr>
          <w:rFonts w:asciiTheme="majorBidi" w:hAnsiTheme="majorBidi" w:cstheme="majorBidi"/>
        </w:rPr>
        <w:t xml:space="preserve">                                                                                                  </w:t>
      </w:r>
      <w:r w:rsidR="00A239BE">
        <w:rPr>
          <w:rFonts w:asciiTheme="majorBidi" w:hAnsiTheme="majorBidi" w:cstheme="majorBidi"/>
        </w:rPr>
        <w:t xml:space="preserve">  </w:t>
      </w:r>
      <w:r w:rsidR="00AE20B0" w:rsidRPr="000E18C5">
        <w:rPr>
          <w:rFonts w:asciiTheme="majorBidi" w:hAnsiTheme="majorBidi" w:cstheme="majorBidi"/>
        </w:rPr>
        <w:t>(</w:t>
      </w:r>
      <w:r w:rsidR="00406013" w:rsidRPr="000E18C5">
        <w:rPr>
          <w:rFonts w:asciiTheme="majorBidi" w:hAnsiTheme="majorBidi" w:cstheme="majorBidi"/>
        </w:rPr>
        <w:t>23</w:t>
      </w:r>
      <w:r w:rsidR="00AE20B0" w:rsidRPr="000E18C5">
        <w:rPr>
          <w:rFonts w:asciiTheme="majorBidi" w:hAnsiTheme="majorBidi" w:cstheme="majorBidi"/>
        </w:rPr>
        <w:t>)</w:t>
      </w:r>
    </w:p>
    <w:p w14:paraId="791ACE0A" w14:textId="7777777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and associated boundary conditions. </w:t>
      </w:r>
    </w:p>
    <w:p w14:paraId="6853C1AC" w14:textId="77777777" w:rsidR="00265513" w:rsidRPr="000E18C5" w:rsidRDefault="00265513" w:rsidP="000E18C5">
      <w:pPr>
        <w:spacing w:line="360" w:lineRule="auto"/>
        <w:rPr>
          <w:rFonts w:asciiTheme="majorBidi" w:hAnsiTheme="majorBidi" w:cstheme="majorBidi"/>
        </w:rPr>
      </w:pPr>
    </w:p>
    <w:p w14:paraId="10BB1829" w14:textId="22898A45" w:rsidR="00265513"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known plastic deformation 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step </w:t>
      </w:r>
      <w:r w:rsidRPr="000E18C5">
        <w:rPr>
          <w:rFonts w:asciiTheme="majorBidi" w:hAnsiTheme="majorBidi" w:cstheme="majorBidi"/>
          <w:i/>
        </w:rPr>
        <w:t>t</w:t>
      </w:r>
      <w:r w:rsidRPr="000E18C5">
        <w:rPr>
          <w:rFonts w:asciiTheme="majorBidi" w:hAnsiTheme="majorBidi" w:cstheme="majorBidi"/>
        </w:rPr>
        <w:t xml:space="preserve">, the stress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00F36DC1" w:rsidRPr="000E18C5">
        <w:rPr>
          <w:rFonts w:asciiTheme="majorBidi" w:hAnsiTheme="majorBidi" w:cstheme="majorBidi"/>
        </w:rPr>
        <w:t xml:space="preserve">, </w:t>
      </w:r>
      <w:r w:rsidRPr="000E18C5">
        <w:rPr>
          <w:rFonts w:asciiTheme="majorBidi" w:hAnsiTheme="majorBidi" w:cstheme="majorBidi"/>
        </w:rPr>
        <w:t xml:space="preserve">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plastic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time step </w:t>
      </w:r>
      <m:oMath>
        <m:r>
          <w:rPr>
            <w:rFonts w:ascii="Cambria Math" w:hAnsi="Cambria Math" w:cstheme="majorBidi"/>
          </w:rPr>
          <m:t>t+Δt</m:t>
        </m:r>
      </m:oMath>
      <w:r w:rsidRPr="000E18C5">
        <w:rPr>
          <w:rFonts w:asciiTheme="majorBidi" w:hAnsiTheme="majorBidi" w:cstheme="majorBidi"/>
        </w:rPr>
        <w:t xml:space="preserve"> can be obtained by the following two steps: </w:t>
      </w:r>
    </w:p>
    <w:p w14:paraId="2502EBCE" w14:textId="6F62A265"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1</w:t>
      </w:r>
      <w:r w:rsidRPr="000E18C5">
        <w:rPr>
          <w:rFonts w:asciiTheme="majorBidi" w:hAnsiTheme="majorBidi" w:cstheme="majorBidi"/>
        </w:rPr>
        <w:t xml:space="preserve">. Seek solutions of </w:t>
      </w: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the following equations </w:t>
      </w:r>
    </w:p>
    <w:p w14:paraId="7C1D1101" w14:textId="7D4BC4D6" w:rsidR="00AE20B0" w:rsidRPr="000E18C5" w:rsidRDefault="00983187" w:rsidP="00FA7A4F">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AE20B0" w:rsidRPr="000E18C5">
        <w:rPr>
          <w:rFonts w:asciiTheme="majorBidi" w:hAnsiTheme="majorBidi" w:cstheme="majorBidi"/>
        </w:rPr>
        <w:t xml:space="preserve">, or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FA7A4F">
        <w:rPr>
          <w:rFonts w:asciiTheme="majorBidi" w:hAnsiTheme="majorBidi" w:cstheme="majorBidi"/>
        </w:rPr>
        <w:t xml:space="preserve">,        </w:t>
      </w:r>
      <w:proofErr w:type="gramStart"/>
      <w:r w:rsidR="00FA7A4F">
        <w:rPr>
          <w:rFonts w:asciiTheme="majorBidi" w:hAnsiTheme="majorBidi" w:cstheme="majorBidi"/>
        </w:rPr>
        <w:t xml:space="preserve">   </w:t>
      </w:r>
      <w:r w:rsidR="00AE20B0" w:rsidRPr="000E18C5">
        <w:rPr>
          <w:rFonts w:asciiTheme="majorBidi" w:hAnsiTheme="majorBidi" w:cstheme="majorBidi"/>
        </w:rPr>
        <w:t>(</w:t>
      </w:r>
      <w:proofErr w:type="gramEnd"/>
      <w:r w:rsidR="00406013" w:rsidRPr="000E18C5">
        <w:rPr>
          <w:rFonts w:asciiTheme="majorBidi" w:hAnsiTheme="majorBidi" w:cstheme="majorBidi"/>
        </w:rPr>
        <w:t>24</w:t>
      </w:r>
      <w:r w:rsidR="00AE20B0" w:rsidRPr="000E18C5">
        <w:rPr>
          <w:rFonts w:asciiTheme="majorBidi" w:hAnsiTheme="majorBidi" w:cstheme="majorBidi"/>
        </w:rPr>
        <w:t>)</w:t>
      </w:r>
    </w:p>
    <w:p w14:paraId="02224509" w14:textId="370EB73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by removing the superscript </w:t>
      </w:r>
      <w:r w:rsidRPr="000E18C5">
        <w:rPr>
          <w:rFonts w:asciiTheme="majorBidi" w:hAnsiTheme="majorBidi" w:cstheme="majorBidi"/>
          <w:i/>
        </w:rPr>
        <w:t xml:space="preserve">t </w:t>
      </w:r>
      <w:r w:rsidRPr="000E18C5">
        <w:rPr>
          <w:rFonts w:asciiTheme="majorBidi" w:hAnsiTheme="majorBidi" w:cstheme="majorBidi"/>
        </w:rPr>
        <w:t xml:space="preserve">+ </w:t>
      </w:r>
      <w:r w:rsidRPr="000E18C5">
        <w:rPr>
          <w:rFonts w:asciiTheme="majorBidi" w:hAnsiTheme="majorBidi" w:cstheme="majorBidi"/>
          <w:i/>
        </w:rPr>
        <w:sym w:font="Symbol" w:char="F044"/>
      </w:r>
      <w:r w:rsidRPr="000E18C5">
        <w:rPr>
          <w:rFonts w:asciiTheme="majorBidi" w:hAnsiTheme="majorBidi" w:cstheme="majorBidi"/>
          <w:i/>
        </w:rPr>
        <w:t>t</w:t>
      </w:r>
      <w:r w:rsidRPr="000E18C5">
        <w:rPr>
          <w:rFonts w:asciiTheme="majorBidi" w:hAnsiTheme="majorBidi" w:cstheme="majorBidi"/>
        </w:rPr>
        <w:t xml:space="preserve">, and keep the previous time step superscript </w:t>
      </w:r>
      <w:r w:rsidRPr="000E18C5">
        <w:rPr>
          <w:rFonts w:asciiTheme="majorBidi" w:hAnsiTheme="majorBidi" w:cstheme="majorBidi"/>
          <w:i/>
        </w:rPr>
        <w:t>t</w:t>
      </w:r>
      <w:r w:rsidRPr="000E18C5">
        <w:rPr>
          <w:rFonts w:asciiTheme="majorBidi" w:hAnsiTheme="majorBidi" w:cstheme="majorBidi"/>
        </w:rPr>
        <w:t xml:space="preserve">. The stress,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satisfies the equilibrium equation (</w:t>
      </w:r>
      <w:r w:rsidR="00906D03" w:rsidRPr="000E18C5">
        <w:rPr>
          <w:rFonts w:asciiTheme="majorBidi" w:hAnsiTheme="majorBidi" w:cstheme="majorBidi"/>
        </w:rPr>
        <w:t>23</w:t>
      </w:r>
      <w:r w:rsidRPr="000E18C5">
        <w:rPr>
          <w:rFonts w:asciiTheme="majorBidi" w:hAnsiTheme="majorBidi" w:cstheme="majorBidi"/>
        </w:rPr>
        <w:t xml:space="preserve">): </w:t>
      </w:r>
    </w:p>
    <w:p w14:paraId="77BF0C82" w14:textId="19F63D64" w:rsidR="00AE20B0" w:rsidRPr="000E18C5" w:rsidRDefault="00983187" w:rsidP="008174FB">
      <w:pPr>
        <w:tabs>
          <w:tab w:val="center" w:pos="4680"/>
          <w:tab w:val="right" w:pos="9360"/>
        </w:tabs>
        <w:spacing w:line="360" w:lineRule="auto"/>
        <w:jc w:val="right"/>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proofErr w:type="gramStart"/>
      <w:r w:rsidR="008174FB">
        <w:rPr>
          <w:rFonts w:asciiTheme="majorBidi" w:hAnsiTheme="majorBidi" w:cstheme="majorBidi"/>
        </w:rPr>
        <w:t xml:space="preserve">,   </w:t>
      </w:r>
      <w:proofErr w:type="gramEnd"/>
      <w:r w:rsidR="008174FB">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25</w:t>
      </w:r>
      <w:r w:rsidR="00AE20B0" w:rsidRPr="000E18C5">
        <w:rPr>
          <w:rFonts w:asciiTheme="majorBidi" w:hAnsiTheme="majorBidi" w:cstheme="majorBidi"/>
        </w:rPr>
        <w:t>)</w:t>
      </w:r>
    </w:p>
    <w:p w14:paraId="774FD7CE" w14:textId="577A59EA"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strains, </w:t>
      </w:r>
      <m:oMath>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x</m:t>
            </m:r>
          </m:e>
        </m:d>
      </m:oMath>
      <w:r w:rsidRPr="000E18C5">
        <w:rPr>
          <w:rFonts w:asciiTheme="majorBidi" w:hAnsiTheme="majorBidi" w:cstheme="majorBidi"/>
        </w:rPr>
        <w:t xml:space="preserve">, are related to the displacements, </w:t>
      </w:r>
      <m:oMath>
        <m:r>
          <m:rPr>
            <m:sty m:val="bi"/>
          </m:rPr>
          <w:rPr>
            <w:rFonts w:ascii="Cambria Math" w:hAnsi="Cambria Math" w:cstheme="majorBidi"/>
          </w:rPr>
          <m:t>u</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as follows:</w:t>
      </w:r>
    </w:p>
    <w:p w14:paraId="4D16DF10" w14:textId="60D12FB1" w:rsidR="00AE20B0" w:rsidRPr="000E18C5" w:rsidRDefault="008174FB" w:rsidP="000E18C5">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m:t>
            </m:r>
          </m:den>
        </m:f>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i,j</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j,i</m:t>
                </m:r>
              </m:sub>
            </m:sSub>
          </m:e>
        </m:d>
        <m:r>
          <w:rPr>
            <w:rFonts w:ascii="Cambria Math" w:hAnsi="Cambria Math" w:cstheme="majorBidi"/>
          </w:rPr>
          <m:t>,i≠j</m:t>
        </m:r>
      </m:oMath>
      <w:proofErr w:type="gramStart"/>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26</w:t>
      </w:r>
      <w:r w:rsidR="00AE20B0" w:rsidRPr="000E18C5">
        <w:rPr>
          <w:rFonts w:asciiTheme="majorBidi" w:hAnsiTheme="majorBidi" w:cstheme="majorBidi"/>
        </w:rPr>
        <w:t>)</w:t>
      </w:r>
    </w:p>
    <w:p w14:paraId="017851F1" w14:textId="71E5F78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Combining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0F7B0F" w:rsidRPr="000E18C5">
        <w:rPr>
          <w:rFonts w:asciiTheme="majorBidi" w:hAnsiTheme="majorBidi" w:cstheme="majorBidi"/>
        </w:rPr>
        <w:t>24</w:t>
      </w:r>
      <w:r w:rsidRPr="000E18C5">
        <w:rPr>
          <w:rFonts w:asciiTheme="majorBidi" w:hAnsiTheme="majorBidi" w:cstheme="majorBidi"/>
        </w:rPr>
        <w:t>) and (</w:t>
      </w:r>
      <w:r w:rsidR="000F7B0F" w:rsidRPr="000E18C5">
        <w:rPr>
          <w:rFonts w:asciiTheme="majorBidi" w:hAnsiTheme="majorBidi" w:cstheme="majorBidi"/>
        </w:rPr>
        <w:t>25</w:t>
      </w:r>
      <w:r w:rsidRPr="000E18C5">
        <w:rPr>
          <w:rFonts w:asciiTheme="majorBidi" w:hAnsiTheme="majorBidi" w:cstheme="majorBidi"/>
        </w:rPr>
        <w:t>), we have</w:t>
      </w:r>
    </w:p>
    <w:p w14:paraId="7FEC37F4" w14:textId="5517B230"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oMath>
      <w:proofErr w:type="gramStart"/>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0F7B0F" w:rsidRPr="000E18C5">
        <w:rPr>
          <w:rFonts w:asciiTheme="majorBidi" w:hAnsiTheme="majorBidi" w:cstheme="majorBidi"/>
        </w:rPr>
        <w:t>27</w:t>
      </w:r>
      <w:r w:rsidR="00AE20B0" w:rsidRPr="000E18C5">
        <w:rPr>
          <w:rFonts w:asciiTheme="majorBidi" w:hAnsiTheme="majorBidi" w:cstheme="majorBidi"/>
        </w:rPr>
        <w:t>)</w:t>
      </w:r>
    </w:p>
    <w:p w14:paraId="242B8EB2" w14:textId="564EC68F"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We use iteration and FFT to solve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0F7B0F" w:rsidRPr="000E18C5">
        <w:rPr>
          <w:rFonts w:asciiTheme="majorBidi" w:hAnsiTheme="majorBidi" w:cstheme="majorBidi"/>
        </w:rPr>
        <w:t>25</w:t>
      </w:r>
      <w:r w:rsidRPr="000E18C5">
        <w:rPr>
          <w:rFonts w:asciiTheme="majorBidi" w:hAnsiTheme="majorBidi" w:cstheme="majorBidi"/>
        </w:rPr>
        <w:t xml:space="preserve">, </w:t>
      </w:r>
      <w:r w:rsidR="000F7B0F" w:rsidRPr="000E18C5">
        <w:rPr>
          <w:rFonts w:asciiTheme="majorBidi" w:hAnsiTheme="majorBidi" w:cstheme="majorBidi"/>
        </w:rPr>
        <w:t>27</w:t>
      </w:r>
      <w:r w:rsidRPr="000E18C5">
        <w:rPr>
          <w:rFonts w:asciiTheme="majorBidi" w:hAnsiTheme="majorBidi" w:cstheme="majorBidi"/>
        </w:rPr>
        <w:t xml:space="preserve">) and let the obtained stresses and displacements satisfy the given boundary condition. The boundary condition is satisfied in the concept of average values. For example, </w:t>
      </w:r>
    </w:p>
    <w:p w14:paraId="360DF5D7"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t xml:space="preserve">For a polycrystal under uniaxial tensile stress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strain rate of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oMath>
      <w:r w:rsidRPr="000E18C5">
        <w:rPr>
          <w:rFonts w:asciiTheme="majorBidi" w:hAnsiTheme="majorBidi" w:cstheme="majorBidi"/>
          <w:sz w:val="24"/>
          <w:szCs w:val="24"/>
        </w:rPr>
        <w:t xml:space="preserve">, the boundary condition is given by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11</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r>
          <w:rPr>
            <w:rFonts w:ascii="Cambria Math" w:hAnsi="Cambria Math" w:cstheme="majorBidi"/>
            <w:sz w:val="24"/>
            <w:szCs w:val="24"/>
          </w:rPr>
          <m:t>Δt</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22</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12</m:t>
            </m:r>
          </m:sub>
        </m:sSub>
        <m:r>
          <w:rPr>
            <w:rFonts w:ascii="Cambria Math" w:hAnsi="Cambria Math" w:cstheme="majorBidi"/>
            <w:sz w:val="24"/>
            <w:szCs w:val="24"/>
          </w:rPr>
          <m:t>=0</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the average value of </w:t>
      </w:r>
      <m:oMath>
        <m:sSubSup>
          <m:sSubSupPr>
            <m:ctrlPr>
              <w:rPr>
                <w:rFonts w:ascii="Cambria Math" w:hAnsi="Cambria Math" w:cstheme="majorBidi"/>
                <w:i/>
                <w:sz w:val="24"/>
                <w:szCs w:val="24"/>
              </w:rPr>
            </m:ctrlPr>
          </m:sSubSupPr>
          <m:e>
            <m:r>
              <w:rPr>
                <w:rFonts w:ascii="Cambria Math" w:hAnsi="Cambria Math" w:cstheme="majorBidi"/>
                <w:sz w:val="24"/>
                <w:szCs w:val="24"/>
              </w:rPr>
              <m:t>ε</m:t>
            </m:r>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from the previous step </w:t>
      </w:r>
      <w:r w:rsidRPr="000E18C5">
        <w:rPr>
          <w:rFonts w:asciiTheme="majorBidi" w:hAnsiTheme="majorBidi" w:cstheme="majorBidi"/>
          <w:i/>
          <w:sz w:val="24"/>
          <w:szCs w:val="24"/>
        </w:rPr>
        <w:t>t</w:t>
      </w:r>
      <w:r w:rsidRPr="000E18C5">
        <w:rPr>
          <w:rFonts w:asciiTheme="majorBidi" w:hAnsiTheme="majorBidi" w:cstheme="majorBidi"/>
          <w:sz w:val="24"/>
          <w:szCs w:val="24"/>
        </w:rPr>
        <w:t xml:space="preserve"> and is known for the current step.</w:t>
      </w:r>
    </w:p>
    <w:p w14:paraId="509D1544"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t xml:space="preserve">For a polycrystal under a constant pressure stress </w:t>
      </w:r>
      <m:oMath>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shear strain rate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oMath>
      <w:r w:rsidRPr="000E18C5">
        <w:rPr>
          <w:rFonts w:asciiTheme="majorBidi" w:hAnsiTheme="majorBidi" w:cstheme="majorBidi"/>
          <w:sz w:val="24"/>
          <w:szCs w:val="24"/>
        </w:rPr>
        <w:t xml:space="preserve"> and a fixed side-boundary condition to mimic billet material inside a die chamber, the boundary condition can be expressed as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22</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23</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13</m:t>
            </m:r>
          </m:sub>
        </m:sSub>
        <m:r>
          <w:rPr>
            <w:rFonts w:ascii="Cambria Math" w:hAnsi="Cambria Math" w:cstheme="majorBidi"/>
            <w:sz w:val="24"/>
            <w:szCs w:val="24"/>
          </w:rPr>
          <m:t>=0</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12</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r>
          <w:rPr>
            <w:rFonts w:ascii="Cambria Math" w:hAnsi="Cambria Math" w:cstheme="majorBidi"/>
            <w:sz w:val="24"/>
            <w:szCs w:val="24"/>
          </w:rPr>
          <m:t>Δt</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known for the current step, similar to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w:t>
      </w:r>
    </w:p>
    <w:p w14:paraId="3545BB94" w14:textId="308DA1AC"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Stresses,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strains,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through an iteration procedure </w:t>
      </w:r>
      <w:r w:rsidRPr="000E18C5">
        <w:rPr>
          <w:rFonts w:asciiTheme="majorBidi" w:hAnsiTheme="majorBidi" w:cstheme="majorBidi"/>
        </w:rPr>
        <w:fldChar w:fldCharType="begin"/>
      </w:r>
      <w:r w:rsidR="000C6DDB">
        <w:rPr>
          <w:rFonts w:asciiTheme="majorBidi" w:hAnsiTheme="majorBidi" w:cstheme="majorBidi"/>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[37]</w:t>
      </w:r>
      <w:r w:rsidRPr="000E18C5">
        <w:rPr>
          <w:rFonts w:asciiTheme="majorBidi" w:hAnsiTheme="majorBidi" w:cstheme="majorBidi"/>
        </w:rPr>
        <w:fldChar w:fldCharType="end"/>
      </w:r>
      <w:r w:rsidRPr="000E18C5">
        <w:rPr>
          <w:rFonts w:asciiTheme="majorBidi" w:hAnsiTheme="majorBidi" w:cstheme="majorBidi"/>
        </w:rPr>
        <w:t xml:space="preserve">. </w:t>
      </w:r>
    </w:p>
    <w:p w14:paraId="2E74F026" w14:textId="77777777" w:rsidR="00265513" w:rsidRPr="000E18C5" w:rsidRDefault="00265513" w:rsidP="000E18C5">
      <w:pPr>
        <w:spacing w:line="360" w:lineRule="auto"/>
        <w:rPr>
          <w:rFonts w:asciiTheme="majorBidi" w:hAnsiTheme="majorBidi" w:cstheme="majorBidi"/>
          <w:b/>
        </w:rPr>
      </w:pPr>
    </w:p>
    <w:p w14:paraId="4F39E97E" w14:textId="58E80F8A"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2</w:t>
      </w:r>
      <w:r w:rsidRPr="000E18C5">
        <w:rPr>
          <w:rFonts w:asciiTheme="majorBidi" w:hAnsiTheme="majorBidi" w:cstheme="majorBidi"/>
        </w:rPr>
        <w:t>. To get the final solutions</w:t>
      </w:r>
      <w:r w:rsidR="00F263AA">
        <w:rPr>
          <w:rFonts w:asciiTheme="majorBidi" w:hAnsiTheme="majorBidi" w:cstheme="majorBidi"/>
        </w:rPr>
        <w:t xml:space="preserve"> of</w:t>
      </w:r>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or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without the superscript </w:t>
      </w:r>
      <w:r w:rsidRPr="000E18C5">
        <w:rPr>
          <w:rFonts w:asciiTheme="majorBidi" w:hAnsiTheme="majorBidi" w:cstheme="majorBidi"/>
          <w:i/>
        </w:rPr>
        <w:t>t</w:t>
      </w:r>
      <w:r w:rsidRPr="000E18C5">
        <w:rPr>
          <w:rFonts w:asciiTheme="majorBidi" w:hAnsiTheme="majorBidi" w:cstheme="majorBidi"/>
        </w:rPr>
        <w:t>+</w:t>
      </w:r>
      <w:r w:rsidRPr="000E18C5">
        <w:rPr>
          <w:rFonts w:asciiTheme="majorBidi" w:hAnsiTheme="majorBidi" w:cstheme="majorBidi"/>
        </w:rPr>
        <w:sym w:font="Symbol" w:char="F044"/>
      </w:r>
      <w:r w:rsidRPr="000E18C5">
        <w:rPr>
          <w:rFonts w:asciiTheme="majorBidi" w:hAnsiTheme="majorBidi" w:cstheme="majorBidi"/>
          <w:i/>
        </w:rPr>
        <w:t>t</w:t>
      </w:r>
      <w:r w:rsidRPr="000E18C5">
        <w:rPr>
          <w:rFonts w:asciiTheme="majorBidi" w:hAnsiTheme="majorBidi" w:cstheme="majorBidi"/>
        </w:rPr>
        <w:t xml:space="preserve"> for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9919EC" w:rsidRPr="000E18C5">
        <w:rPr>
          <w:rFonts w:asciiTheme="majorBidi" w:hAnsiTheme="majorBidi" w:cstheme="majorBidi"/>
        </w:rPr>
        <w:t>21-22</w:t>
      </w:r>
      <w:r w:rsidRPr="000E18C5">
        <w:rPr>
          <w:rFonts w:asciiTheme="majorBidi" w:hAnsiTheme="majorBidi" w:cstheme="majorBidi"/>
        </w:rPr>
        <w:t xml:space="preserve">) under given boundary conditions, a residual function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introduced </w:t>
      </w:r>
      <w:r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[36]</w:t>
      </w:r>
      <w:r w:rsidRPr="000E18C5">
        <w:rPr>
          <w:rFonts w:asciiTheme="majorBidi" w:hAnsiTheme="majorBidi" w:cstheme="majorBidi"/>
        </w:rPr>
        <w:fldChar w:fldCharType="end"/>
      </w:r>
      <w:r w:rsidRPr="000E18C5">
        <w:rPr>
          <w:rFonts w:asciiTheme="majorBidi" w:hAnsiTheme="majorBidi" w:cstheme="majorBidi"/>
        </w:rPr>
        <w:t>:</w:t>
      </w:r>
    </w:p>
    <w:p w14:paraId="7BBF609C" w14:textId="6719EFDD"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c</m:t>
            </m:r>
          </m:e>
          <m:sub>
            <m:r>
              <w:rPr>
                <w:rFonts w:ascii="Cambria Math" w:hAnsi="Cambria Math" w:cstheme="majorBidi"/>
              </w:rPr>
              <m:t>ijkl</m:t>
            </m:r>
          </m:sub>
          <m:sup>
            <m:r>
              <w:rPr>
                <w:rFonts w:ascii="Cambria Math" w:hAnsi="Cambria Math" w:cstheme="majorBidi"/>
              </w:rPr>
              <m:t>0</m:t>
            </m:r>
          </m:sup>
        </m:sSubSup>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e>
        </m:d>
      </m:oMath>
      <w:proofErr w:type="gramStart"/>
      <w:r w:rsidR="00AE20B0" w:rsidRPr="000E18C5">
        <w:rPr>
          <w:rFonts w:asciiTheme="majorBidi" w:hAnsiTheme="majorBidi" w:cstheme="majorBidi"/>
        </w:rPr>
        <w:t>,</w:t>
      </w:r>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28</w:t>
      </w:r>
      <w:r w:rsidR="00AE20B0" w:rsidRPr="000E18C5">
        <w:rPr>
          <w:rFonts w:asciiTheme="majorBidi" w:hAnsiTheme="majorBidi" w:cstheme="majorBidi"/>
        </w:rPr>
        <w:t>)</w:t>
      </w:r>
    </w:p>
    <w:p w14:paraId="77EA38B4" w14:textId="68BFADC8"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have been obtained from Step 1</w:t>
      </w:r>
      <w:r w:rsidR="000B5710">
        <w:rPr>
          <w:rFonts w:asciiTheme="majorBidi" w:hAnsiTheme="majorBidi" w:cstheme="majorBidi"/>
        </w:rPr>
        <w:t>, and</w:t>
      </w:r>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will be solved through nullification of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coupled with Eq. </w:t>
      </w:r>
      <w:r w:rsidR="00722988" w:rsidRPr="000E18C5">
        <w:rPr>
          <w:rFonts w:asciiTheme="majorBidi" w:hAnsiTheme="majorBidi" w:cstheme="majorBidi"/>
        </w:rPr>
        <w:t>1</w:t>
      </w:r>
      <w:r w:rsidR="00C74CBE">
        <w:rPr>
          <w:rFonts w:asciiTheme="majorBidi" w:hAnsiTheme="majorBidi" w:cstheme="majorBidi"/>
        </w:rPr>
        <w:t>5</w:t>
      </w:r>
      <w:r w:rsidR="003C4143">
        <w:rPr>
          <w:rFonts w:asciiTheme="majorBidi" w:hAnsiTheme="majorBidi" w:cstheme="majorBidi"/>
        </w:rPr>
        <w:t xml:space="preserve"> and Eq.</w:t>
      </w:r>
      <w:r w:rsidRPr="000E18C5">
        <w:rPr>
          <w:rFonts w:asciiTheme="majorBidi" w:hAnsiTheme="majorBidi" w:cstheme="majorBidi"/>
        </w:rPr>
        <w:t xml:space="preserve"> </w:t>
      </w:r>
      <w:r w:rsidR="003C4143">
        <w:rPr>
          <w:rFonts w:asciiTheme="majorBidi" w:hAnsiTheme="majorBidi" w:cstheme="majorBidi"/>
        </w:rPr>
        <w:t>(</w:t>
      </w:r>
      <w:r w:rsidR="00D808FE" w:rsidRPr="000E18C5">
        <w:rPr>
          <w:rFonts w:asciiTheme="majorBidi" w:hAnsiTheme="majorBidi" w:cstheme="majorBidi"/>
        </w:rPr>
        <w:t>22</w:t>
      </w:r>
      <w:r w:rsidRPr="000E18C5">
        <w:rPr>
          <w:rFonts w:asciiTheme="majorBidi" w:hAnsiTheme="majorBidi" w:cstheme="majorBidi"/>
        </w:rPr>
        <w:t>). The nullification of Eq. (15) is solved using a Newton-Raphson (N-R) scheme, i.e.,</w:t>
      </w:r>
    </w:p>
    <w:p w14:paraId="6F8E514A" w14:textId="6074D99B"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(l+1)</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d>
              <m:dPr>
                <m:begChr m:val="["/>
                <m:endChr m:val="]"/>
                <m:ctrlPr>
                  <w:rPr>
                    <w:rFonts w:ascii="Cambria Math" w:hAnsi="Cambria Math" w:cstheme="majorBidi"/>
                    <w:i/>
                  </w:rPr>
                </m:ctrlPr>
              </m:dPr>
              <m:e>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num>
                          <m:den>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en>
                        </m:f>
                      </m:e>
                    </m:d>
                  </m:e>
                  <m:sup>
                    <m:r>
                      <w:rPr>
                        <w:rFonts w:ascii="Cambria Math" w:hAnsi="Cambria Math" w:cstheme="majorBidi"/>
                      </w:rPr>
                      <m:t>-1</m:t>
                    </m:r>
                  </m:sup>
                </m:sSup>
              </m:e>
            </m:d>
          </m:e>
          <m:sup>
            <m:r>
              <w:rPr>
                <w:rFonts w:ascii="Cambria Math" w:hAnsi="Cambria Math" w:cstheme="majorBidi"/>
              </w:rPr>
              <m:t>(l)</m:t>
            </m:r>
          </m:sup>
        </m:sSup>
        <m:sSubSup>
          <m:sSubSupPr>
            <m:ctrlPr>
              <w:rPr>
                <w:rFonts w:ascii="Cambria Math" w:hAnsi="Cambria Math" w:cstheme="majorBidi"/>
                <w:i/>
              </w:rPr>
            </m:ctrlPr>
          </m:sSubSupPr>
          <m:e>
            <m:r>
              <w:rPr>
                <w:rFonts w:ascii="Cambria Math" w:hAnsi="Cambria Math" w:cstheme="majorBidi"/>
              </w:rPr>
              <m:t>R</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oMath>
      <w:r w:rsidR="00AE20B0" w:rsidRPr="000E18C5">
        <w:rPr>
          <w:rFonts w:asciiTheme="majorBidi" w:hAnsiTheme="majorBidi" w:cstheme="majorBidi"/>
        </w:rPr>
        <w:t>,</w:t>
      </w:r>
      <w:r w:rsidR="00AE20B0" w:rsidRPr="000E18C5">
        <w:rPr>
          <w:rFonts w:asciiTheme="majorBidi" w:hAnsiTheme="majorBidi" w:cstheme="majorBidi"/>
        </w:rPr>
        <w:tab/>
      </w:r>
      <w:r>
        <w:rPr>
          <w:rFonts w:asciiTheme="majorBidi" w:hAnsiTheme="majorBidi" w:cstheme="majorBidi"/>
        </w:rPr>
        <w:t xml:space="preserve">                                               </w:t>
      </w:r>
      <w:proofErr w:type="gramStart"/>
      <w:r>
        <w:rPr>
          <w:rFonts w:asciiTheme="majorBidi" w:hAnsiTheme="majorBidi" w:cstheme="majorBidi"/>
        </w:rPr>
        <w:t xml:space="preserve">   </w:t>
      </w:r>
      <w:r w:rsidR="00AE20B0" w:rsidRPr="000E18C5">
        <w:rPr>
          <w:rFonts w:asciiTheme="majorBidi" w:hAnsiTheme="majorBidi" w:cstheme="majorBidi"/>
        </w:rPr>
        <w:t>(</w:t>
      </w:r>
      <w:proofErr w:type="gramEnd"/>
      <w:r w:rsidR="001041CE" w:rsidRPr="000E18C5">
        <w:rPr>
          <w:rFonts w:asciiTheme="majorBidi" w:hAnsiTheme="majorBidi" w:cstheme="majorBidi"/>
        </w:rPr>
        <w:t>29</w:t>
      </w:r>
      <w:r w:rsidR="00AE20B0" w:rsidRPr="000E18C5">
        <w:rPr>
          <w:rFonts w:asciiTheme="majorBidi" w:hAnsiTheme="majorBidi" w:cstheme="majorBidi"/>
        </w:rPr>
        <w:t>)</w:t>
      </w:r>
    </w:p>
    <w:p w14:paraId="41D1867C" w14:textId="165279AD" w:rsidR="00AE20B0" w:rsidRPr="000E18C5" w:rsidRDefault="00AE20B0" w:rsidP="000E18C5">
      <w:pPr>
        <w:tabs>
          <w:tab w:val="right" w:pos="9360"/>
        </w:tabs>
        <w:spacing w:line="360" w:lineRule="auto"/>
        <w:rPr>
          <w:rFonts w:asciiTheme="majorBidi" w:hAnsiTheme="majorBidi" w:cstheme="majorBidi"/>
        </w:rPr>
      </w:pPr>
      <w:r w:rsidRPr="000E18C5">
        <w:rPr>
          <w:rFonts w:asciiTheme="majorBidi" w:hAnsiTheme="majorBidi" w:cstheme="majorBidi"/>
        </w:rPr>
        <w:lastRenderedPageBreak/>
        <w:t xml:space="preserve">where the superscript </w:t>
      </w:r>
      <w:r w:rsidRPr="000E18C5">
        <w:rPr>
          <w:rFonts w:asciiTheme="majorBidi" w:hAnsiTheme="majorBidi" w:cstheme="majorBidi"/>
          <w:i/>
        </w:rPr>
        <w:t>l</w:t>
      </w:r>
      <w:r w:rsidRPr="000E18C5">
        <w:rPr>
          <w:rFonts w:asciiTheme="majorBidi" w:hAnsiTheme="majorBidi" w:cstheme="majorBidi"/>
        </w:rPr>
        <w:t xml:space="preserve"> denotes the </w:t>
      </w:r>
      <w:r w:rsidRPr="000E18C5">
        <w:rPr>
          <w:rFonts w:asciiTheme="majorBidi" w:hAnsiTheme="majorBidi" w:cstheme="majorBidi"/>
          <w:i/>
        </w:rPr>
        <w:t>l</w:t>
      </w:r>
      <w:r w:rsidRPr="000E18C5">
        <w:rPr>
          <w:rFonts w:asciiTheme="majorBidi" w:hAnsiTheme="majorBidi" w:cstheme="majorBidi"/>
        </w:rPr>
        <w:t>-</w:t>
      </w:r>
      <w:proofErr w:type="spellStart"/>
      <w:r w:rsidRPr="000E18C5">
        <w:rPr>
          <w:rFonts w:asciiTheme="majorBidi" w:hAnsiTheme="majorBidi" w:cstheme="majorBidi"/>
        </w:rPr>
        <w:t>th</w:t>
      </w:r>
      <w:proofErr w:type="spellEnd"/>
      <w:r w:rsidRPr="000E18C5">
        <w:rPr>
          <w:rFonts w:asciiTheme="majorBidi" w:hAnsiTheme="majorBidi" w:cstheme="majorBidi"/>
        </w:rPr>
        <w:t xml:space="preserve"> iteration step. The iteration is </w:t>
      </w:r>
      <w:r w:rsidR="000B5710">
        <w:rPr>
          <w:rFonts w:asciiTheme="majorBidi" w:hAnsiTheme="majorBidi" w:cstheme="majorBidi"/>
        </w:rPr>
        <w:t>stopped</w:t>
      </w:r>
      <w:r w:rsidR="000B5710" w:rsidRPr="000E18C5">
        <w:rPr>
          <w:rFonts w:asciiTheme="majorBidi" w:hAnsiTheme="majorBidi" w:cstheme="majorBidi"/>
        </w:rPr>
        <w:t xml:space="preserve"> </w:t>
      </w:r>
      <w:r w:rsidRPr="000E18C5">
        <w:rPr>
          <w:rFonts w:asciiTheme="majorBidi" w:hAnsiTheme="majorBidi" w:cstheme="majorBidi"/>
        </w:rPr>
        <w:t xml:space="preserve">when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e>
        </m:d>
      </m:oMath>
      <w:r w:rsidRPr="000E18C5">
        <w:rPr>
          <w:rFonts w:asciiTheme="majorBidi" w:hAnsiTheme="majorBidi" w:cstheme="majorBidi"/>
        </w:rPr>
        <w:t xml:space="preserve"> is less than a predetermined value. Through this step, we can finally get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000B5710">
        <w:rPr>
          <w:rFonts w:asciiTheme="majorBidi" w:hAnsiTheme="majorBidi" w:cstheme="majorBidi"/>
        </w:rPr>
        <w:t xml:space="preserve"> </w:t>
      </w:r>
      <w:r w:rsidRPr="000E18C5">
        <w:rPr>
          <w:rFonts w:asciiTheme="majorBidi" w:hAnsiTheme="majorBidi" w:cstheme="majorBidi"/>
        </w:rPr>
        <w:t xml:space="preserve">for the given boundary condition and time step. </w:t>
      </w:r>
    </w:p>
    <w:p w14:paraId="52199A73" w14:textId="77777777" w:rsidR="00265513" w:rsidRPr="000E18C5" w:rsidRDefault="00265513" w:rsidP="000E18C5">
      <w:pPr>
        <w:spacing w:line="360" w:lineRule="auto"/>
        <w:rPr>
          <w:rFonts w:asciiTheme="majorBidi" w:hAnsiTheme="majorBidi" w:cstheme="majorBidi"/>
        </w:rPr>
      </w:pPr>
    </w:p>
    <w:p w14:paraId="1E210D9A" w14:textId="12BF5B2D"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materials with strength hardening,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varies with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example, linear strength hardening can be expressed by </w:t>
      </w:r>
      <m:oMath>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r w:rsidRPr="000E18C5">
        <w:rPr>
          <w:rFonts w:asciiTheme="majorBidi" w:hAnsiTheme="majorBidi" w:cstheme="majorBidi"/>
        </w:rPr>
        <w:t xml:space="preserve"> with </w:t>
      </w:r>
      <w:r w:rsidRPr="008A16CC">
        <w:rPr>
          <w:rFonts w:asciiTheme="majorBidi" w:hAnsiTheme="majorBidi" w:cstheme="majorBidi"/>
          <w:i/>
        </w:rPr>
        <w:t>H</w:t>
      </w:r>
      <w:r w:rsidRPr="008A16CC">
        <w:rPr>
          <w:rFonts w:asciiTheme="majorBidi" w:hAnsiTheme="majorBidi" w:cstheme="majorBidi"/>
        </w:rPr>
        <w:t xml:space="preserve"> being a constant.</w:t>
      </w:r>
      <w:r w:rsidRPr="000E18C5">
        <w:rPr>
          <w:rFonts w:asciiTheme="majorBidi" w:hAnsiTheme="majorBidi" w:cstheme="majorBidi"/>
        </w:rPr>
        <w:t xml:space="preserve"> In such a case,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in Eq. (</w:t>
      </w:r>
      <w:r w:rsidR="00722988" w:rsidRPr="000E18C5">
        <w:rPr>
          <w:rFonts w:asciiTheme="majorBidi" w:hAnsiTheme="majorBidi" w:cstheme="majorBidi"/>
        </w:rPr>
        <w:t>1</w:t>
      </w:r>
      <w:r w:rsidRPr="000E18C5">
        <w:rPr>
          <w:rFonts w:asciiTheme="majorBidi" w:hAnsiTheme="majorBidi" w:cstheme="majorBidi"/>
        </w:rPr>
        <w:t>6) is replaced by</w:t>
      </w:r>
    </w:p>
    <w:p w14:paraId="75139C84" w14:textId="389B18CC"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s,t</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proofErr w:type="gramStart"/>
      <w:r w:rsidR="00B20D04" w:rsidRPr="000E18C5">
        <w:rPr>
          <w:rFonts w:asciiTheme="majorBidi" w:hAnsiTheme="majorBidi" w:cstheme="majorBidi"/>
        </w:rPr>
        <w:t>,</w:t>
      </w:r>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30</w:t>
      </w:r>
      <w:r w:rsidR="00AE20B0" w:rsidRPr="000E18C5">
        <w:rPr>
          <w:rFonts w:asciiTheme="majorBidi" w:hAnsiTheme="majorBidi" w:cstheme="majorBidi"/>
        </w:rPr>
        <w:t>)</w:t>
      </w:r>
    </w:p>
    <w:p w14:paraId="298EF736" w14:textId="0D2E6B4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Through Steps 1 and 2,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w:proofErr w:type="gramStart"/>
      <w:r w:rsidRPr="000E18C5">
        <w:rPr>
          <w:rFonts w:asciiTheme="majorBidi" w:hAnsiTheme="majorBidi" w:cstheme="majorBidi"/>
        </w:rPr>
        <w:t>are obtained</w:t>
      </w:r>
      <w:proofErr w:type="gramEnd"/>
      <w:r w:rsidRPr="000E18C5">
        <w:rPr>
          <w:rFonts w:asciiTheme="majorBidi" w:hAnsiTheme="majorBidi" w:cstheme="majorBidi"/>
        </w:rPr>
        <w:t>. With a known strength hardening law such as Eq. (</w:t>
      </w:r>
      <w:r w:rsidR="001041CE" w:rsidRPr="000E18C5">
        <w:rPr>
          <w:rFonts w:asciiTheme="majorBidi" w:hAnsiTheme="majorBidi" w:cstheme="majorBidi"/>
        </w:rPr>
        <w:t>30</w:t>
      </w:r>
      <w:r w:rsidRPr="000E18C5">
        <w:rPr>
          <w:rFonts w:asciiTheme="majorBidi" w:hAnsiTheme="majorBidi" w:cstheme="majorBidi"/>
        </w:rPr>
        <w:t xml:space="preser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from Eq.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p>
    <w:p w14:paraId="3FB72AE1" w14:textId="77777777" w:rsidR="00CE35B0" w:rsidRPr="000E18C5" w:rsidRDefault="00CE35B0"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9559609" w14:textId="2EB6A98F" w:rsidR="00636E7D" w:rsidRPr="000E18C5" w:rsidRDefault="00C77BDF"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Material properties</w:t>
      </w:r>
      <w:r w:rsidR="00636E7D" w:rsidRPr="000E18C5">
        <w:rPr>
          <w:rFonts w:asciiTheme="majorBidi" w:hAnsiTheme="majorBidi" w:cstheme="majorBidi"/>
          <w:color w:val="000000"/>
        </w:rPr>
        <w:t xml:space="preserve"> of UMo</w:t>
      </w:r>
    </w:p>
    <w:p w14:paraId="1577B72E" w14:textId="653C5FB8" w:rsidR="00803BF9" w:rsidRPr="000E18C5" w:rsidRDefault="006A6B78"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eastAsia="Times New Roman" w:hAnsiTheme="majorBidi" w:cstheme="majorBidi"/>
          <w:lang w:eastAsia="zh-CN"/>
        </w:rPr>
        <w:t>T</w:t>
      </w:r>
      <w:r w:rsidR="00803BF9" w:rsidRPr="000E18C5">
        <w:rPr>
          <w:rFonts w:asciiTheme="majorBidi" w:eastAsia="Times New Roman" w:hAnsiTheme="majorBidi" w:cstheme="majorBidi"/>
          <w:lang w:eastAsia="zh-CN"/>
        </w:rPr>
        <w:t xml:space="preserve">he thermal and mechanical properties </w:t>
      </w:r>
      <w:r w:rsidR="0064605E" w:rsidRPr="000E18C5">
        <w:rPr>
          <w:rFonts w:asciiTheme="majorBidi" w:eastAsia="Times New Roman" w:hAnsiTheme="majorBidi" w:cstheme="majorBidi"/>
          <w:lang w:eastAsia="zh-CN"/>
        </w:rPr>
        <w:t>of UMo</w:t>
      </w:r>
      <w:r w:rsidR="00DD5B6F" w:rsidRPr="000E18C5">
        <w:rPr>
          <w:rFonts w:asciiTheme="majorBidi" w:eastAsia="Times New Roman" w:hAnsiTheme="majorBidi" w:cstheme="majorBidi"/>
          <w:lang w:eastAsia="zh-CN"/>
        </w:rPr>
        <w:t xml:space="preserve"> that</w:t>
      </w:r>
      <w:r w:rsidR="0064605E" w:rsidRPr="000E18C5">
        <w:rPr>
          <w:rFonts w:asciiTheme="majorBidi" w:eastAsia="Times New Roman" w:hAnsiTheme="majorBidi" w:cstheme="majorBidi"/>
          <w:lang w:eastAsia="zh-CN"/>
        </w:rPr>
        <w:t xml:space="preserve"> </w:t>
      </w:r>
      <w:r w:rsidR="00803BF9" w:rsidRPr="000E18C5">
        <w:rPr>
          <w:rFonts w:asciiTheme="majorBidi" w:eastAsia="Times New Roman" w:hAnsiTheme="majorBidi" w:cstheme="majorBidi"/>
          <w:lang w:eastAsia="zh-CN"/>
        </w:rPr>
        <w:t xml:space="preserve">depend on temperature and </w:t>
      </w:r>
      <w:r w:rsidR="00FC4E01" w:rsidRPr="000E18C5">
        <w:rPr>
          <w:rFonts w:asciiTheme="majorBidi" w:eastAsia="Times New Roman" w:hAnsiTheme="majorBidi" w:cstheme="majorBidi"/>
          <w:lang w:eastAsia="zh-CN"/>
        </w:rPr>
        <w:t xml:space="preserve">neutron </w:t>
      </w:r>
      <w:r w:rsidR="00803BF9" w:rsidRPr="000E18C5">
        <w:rPr>
          <w:rFonts w:asciiTheme="majorBidi" w:eastAsia="Times New Roman" w:hAnsiTheme="majorBidi" w:cstheme="majorBidi"/>
          <w:lang w:eastAsia="zh-CN"/>
        </w:rPr>
        <w:t>fluence</w:t>
      </w:r>
      <w:r w:rsidR="00DD5B6F" w:rsidRPr="000E18C5">
        <w:rPr>
          <w:rFonts w:asciiTheme="majorBidi" w:eastAsia="Times New Roman" w:hAnsiTheme="majorBidi" w:cstheme="majorBidi"/>
          <w:lang w:eastAsia="zh-CN"/>
        </w:rPr>
        <w:fldChar w:fldCharType="begin"/>
      </w:r>
      <w:r w:rsidR="00AD53F6" w:rsidRPr="000E18C5">
        <w:rPr>
          <w:rFonts w:asciiTheme="majorBidi" w:eastAsia="Times New Roman" w:hAnsiTheme="majorBidi" w:cstheme="majorBidi"/>
          <w:lang w:eastAsia="zh-CN"/>
        </w:rPr>
        <w:instrText xml:space="preserve"> ADDIN EN.CITE &lt;EndNote&gt;&lt;Cite&gt;&lt;Author&gt;Medvedev&lt;/Author&gt;&lt;Year&gt;2018&lt;/Year&gt;&lt;RecNum&gt;2151&lt;/RecNum&gt;&lt;DisplayText&gt;[4]&lt;/DisplayText&gt;&lt;record&gt;&lt;rec-number&gt;2151&lt;/rec-number&gt;&lt;foreign-keys&gt;&lt;key app="EN" db-id="z2dws5pr0dxws8exxvxpxp2u05s5ps9w2rtz" timestamp="1596476928"&gt;2151&lt;/key&gt;&lt;/foreign-keys&gt;&lt;ref-type name="Journal Article"&gt;17&lt;/ref-type&gt;&lt;contributors&gt;&lt;authors&gt;&lt;author&gt;Medvedev, P. G.&lt;/author&gt;&lt;author&gt;Ozaltun, H.&lt;/author&gt;&lt;author&gt;Robinson, A. B.&lt;/author&gt;&lt;author&gt;Rabin, B. H.&lt;/author&gt;&lt;/authors&gt;&lt;/contributors&gt;&lt;auth-address&gt;Idaho Natl Lab, POB 1625, Idaho Falls, ID 83415 USA&lt;/auth-address&gt;&lt;titles&gt;&lt;title&gt;Shutdown-induced tensile stress in monolithic miniplates as a possible cause of plate pillowing at very high burnup&lt;/title&gt;&lt;secondary-title&gt;Nuclear Engineering and Design&lt;/secondary-title&gt;&lt;alt-title&gt;Nucl Eng Des&amp;#xD;Nucl Eng Des&lt;/alt-title&gt;&lt;/titles&gt;&lt;periodical&gt;&lt;full-title&gt;Nuclear Engineering and Design&lt;/full-title&gt;&lt;abbr-1&gt;Nucl Eng Des&lt;/abbr-1&gt;&lt;/periodical&gt;&lt;pages&gt;161-165&lt;/pages&gt;&lt;volume&gt;328&lt;/volume&gt;&lt;dates&gt;&lt;year&gt;2018&lt;/year&gt;&lt;pub-dates&gt;&lt;date&gt;Mar&lt;/date&gt;&lt;/pub-dates&gt;&lt;/dates&gt;&lt;isbn&gt;0029-5493&lt;/isbn&gt;&lt;accession-num&gt;WOS:000427432300015&lt;/accession-num&gt;&lt;urls&gt;&lt;related-urls&gt;&lt;url&gt;&amp;lt;Go to ISI&amp;gt;://WOS:000427432300015&lt;/url&gt;&lt;/related-urls&gt;&lt;/urls&gt;&lt;language&gt;English&lt;/language&gt;&lt;/record&gt;&lt;/Cite&gt;&lt;/EndNote&gt;</w:instrText>
      </w:r>
      <w:r w:rsidR="00DD5B6F" w:rsidRPr="000E18C5">
        <w:rPr>
          <w:rFonts w:asciiTheme="majorBidi" w:eastAsia="Times New Roman" w:hAnsiTheme="majorBidi" w:cstheme="majorBidi"/>
          <w:lang w:eastAsia="zh-CN"/>
        </w:rPr>
        <w:fldChar w:fldCharType="separate"/>
      </w:r>
      <w:r w:rsidR="00AD53F6" w:rsidRPr="000E18C5">
        <w:rPr>
          <w:rFonts w:asciiTheme="majorBidi" w:eastAsia="Times New Roman" w:hAnsiTheme="majorBidi" w:cstheme="majorBidi"/>
          <w:noProof/>
          <w:lang w:eastAsia="zh-CN"/>
        </w:rPr>
        <w:t>[4]</w:t>
      </w:r>
      <w:r w:rsidR="00DD5B6F" w:rsidRPr="000E18C5">
        <w:rPr>
          <w:rFonts w:asciiTheme="majorBidi" w:eastAsia="Times New Roman" w:hAnsiTheme="majorBidi" w:cstheme="majorBidi"/>
          <w:lang w:eastAsia="zh-CN"/>
        </w:rPr>
        <w:fldChar w:fldCharType="end"/>
      </w:r>
      <w:r w:rsidR="00DD5B6F" w:rsidRPr="000E18C5">
        <w:rPr>
          <w:rFonts w:asciiTheme="majorBidi" w:eastAsia="Times New Roman" w:hAnsiTheme="majorBidi" w:cstheme="majorBidi"/>
          <w:lang w:eastAsia="zh-CN"/>
        </w:rPr>
        <w:t xml:space="preserve"> </w:t>
      </w:r>
      <w:r w:rsidR="005B3C3C" w:rsidRPr="000E18C5">
        <w:rPr>
          <w:rFonts w:asciiTheme="majorBidi" w:eastAsia="Times New Roman" w:hAnsiTheme="majorBidi" w:cstheme="majorBidi"/>
          <w:lang w:eastAsia="zh-CN"/>
        </w:rPr>
        <w:t>have been assessed</w:t>
      </w:r>
      <w:r w:rsidR="00C72B46" w:rsidRPr="000E18C5">
        <w:rPr>
          <w:rFonts w:asciiTheme="majorBidi" w:eastAsia="Times New Roman" w:hAnsiTheme="majorBidi" w:cstheme="majorBidi"/>
          <w:lang w:eastAsia="zh-CN"/>
        </w:rPr>
        <w:t xml:space="preserve"> by experiments </w:t>
      </w:r>
      <w:r w:rsidR="00803BF9"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 </w:instrText>
      </w:r>
      <w:r w:rsidR="00BA3465"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EN.CITE.DATA </w:instrText>
      </w:r>
      <w:r w:rsidR="00BA3465" w:rsidRPr="000E18C5">
        <w:rPr>
          <w:rFonts w:asciiTheme="majorBidi" w:eastAsia="Times New Roman" w:hAnsiTheme="majorBidi" w:cstheme="majorBidi"/>
          <w:lang w:eastAsia="zh-CN"/>
        </w:rPr>
      </w:r>
      <w:r w:rsidR="00BA3465" w:rsidRPr="000E18C5">
        <w:rPr>
          <w:rFonts w:asciiTheme="majorBidi" w:eastAsia="Times New Roman" w:hAnsiTheme="majorBidi" w:cstheme="majorBidi"/>
          <w:lang w:eastAsia="zh-CN"/>
        </w:rPr>
        <w:fldChar w:fldCharType="end"/>
      </w:r>
      <w:r w:rsidR="00803BF9" w:rsidRPr="000E18C5">
        <w:rPr>
          <w:rFonts w:asciiTheme="majorBidi" w:eastAsia="Times New Roman" w:hAnsiTheme="majorBidi" w:cstheme="majorBidi"/>
          <w:lang w:eastAsia="zh-CN"/>
        </w:rPr>
      </w:r>
      <w:r w:rsidR="00803BF9"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[38-42]</w:t>
      </w:r>
      <w:r w:rsidR="00803BF9" w:rsidRPr="000E18C5">
        <w:rPr>
          <w:rFonts w:asciiTheme="majorBidi" w:eastAsia="Times New Roman" w:hAnsiTheme="majorBidi" w:cstheme="majorBidi"/>
          <w:lang w:eastAsia="zh-CN"/>
        </w:rPr>
        <w:fldChar w:fldCharType="end"/>
      </w:r>
      <w:r w:rsidR="007A630D" w:rsidRPr="000E18C5">
        <w:rPr>
          <w:rFonts w:asciiTheme="majorBidi" w:eastAsia="Times New Roman" w:hAnsiTheme="majorBidi" w:cstheme="majorBidi"/>
          <w:lang w:eastAsia="zh-CN"/>
        </w:rPr>
        <w:t xml:space="preserve">. </w:t>
      </w:r>
      <w:r w:rsidR="00803BF9" w:rsidRPr="000E18C5">
        <w:rPr>
          <w:rFonts w:asciiTheme="majorBidi" w:hAnsiTheme="majorBidi" w:cstheme="majorBidi"/>
        </w:rPr>
        <w:t>The</w:t>
      </w:r>
      <w:r w:rsidR="00050F88" w:rsidRPr="000E18C5">
        <w:rPr>
          <w:rFonts w:asciiTheme="majorBidi" w:hAnsiTheme="majorBidi" w:cstheme="majorBidi"/>
        </w:rPr>
        <w:t xml:space="preserve"> </w:t>
      </w:r>
      <w:r w:rsidR="005E7BFA" w:rsidRPr="000E18C5">
        <w:rPr>
          <w:rFonts w:asciiTheme="majorBidi" w:hAnsiTheme="majorBidi" w:cstheme="majorBidi"/>
        </w:rPr>
        <w:t xml:space="preserve">temperature dependence of </w:t>
      </w:r>
      <w:r w:rsidR="00050F88" w:rsidRPr="000E18C5">
        <w:rPr>
          <w:rFonts w:asciiTheme="majorBidi" w:hAnsiTheme="majorBidi" w:cstheme="majorBidi"/>
        </w:rPr>
        <w:t xml:space="preserve">Young’s modulus </w:t>
      </w:r>
      <m:oMath>
        <m:r>
          <w:rPr>
            <w:rFonts w:ascii="Cambria Math" w:hAnsi="Cambria Math" w:cstheme="majorBidi"/>
          </w:rPr>
          <m:t>E</m:t>
        </m:r>
      </m:oMath>
      <w:r w:rsidRPr="000E18C5">
        <w:rPr>
          <w:rFonts w:asciiTheme="majorBidi" w:hAnsiTheme="majorBidi" w:cstheme="majorBidi"/>
        </w:rPr>
        <w:t xml:space="preserve"> </w:t>
      </w:r>
      <w:r w:rsidR="00050F88" w:rsidRPr="000E18C5">
        <w:rPr>
          <w:rFonts w:asciiTheme="majorBidi" w:hAnsiTheme="majorBidi" w:cstheme="majorBidi"/>
        </w:rPr>
        <w:t>(GPa)</w:t>
      </w:r>
      <w:r w:rsidR="0015121E" w:rsidRPr="000E18C5">
        <w:rPr>
          <w:rFonts w:asciiTheme="majorBidi" w:hAnsiTheme="majorBidi" w:cstheme="majorBidi"/>
        </w:rPr>
        <w:t xml:space="preserve"> is </w:t>
      </w:r>
      <w:r w:rsidR="00B20D04" w:rsidRPr="000E18C5">
        <w:rPr>
          <w:rFonts w:asciiTheme="majorBidi" w:hAnsiTheme="majorBidi" w:cstheme="majorBidi"/>
        </w:rPr>
        <w:t>expressed as</w:t>
      </w:r>
      <w:r w:rsidR="00A3191F" w:rsidRPr="000E18C5">
        <w:rPr>
          <w:rFonts w:asciiTheme="majorBidi" w:hAnsiTheme="majorBidi" w:cstheme="majorBidi"/>
        </w:rPr>
        <w:t xml:space="preserve"> </w:t>
      </w:r>
      <w:r w:rsidR="00803BF9"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&lt;EndNote&gt;&lt;Cite&gt;&lt;Author&gt;Beghi&lt;/Author&gt;&lt;Year&gt;1968&lt;/Year&gt;&lt;RecNum&gt;2157&lt;/RecNum&gt;&lt;DisplayText&gt;[43]&lt;/DisplayText&gt;&lt;record&gt;&lt;rec-number&gt;2157&lt;/rec-number&gt;&lt;foreign-keys&gt;&lt;key app="EN" db-id="z2dws5pr0dxws8exxvxpxp2u05s5ps9w2rtz" timestamp="1596488307"&gt;2157&lt;/key&gt;&lt;/foreign-keys&gt;&lt;ref-type name="Report"&gt;27&lt;/ref-type&gt;&lt;contributors&gt;&lt;authors&gt;&lt;author&gt;Beghi, G.&lt;/author&gt;&lt;/authors&gt;&lt;/contributors&gt;&lt;titles&gt;&lt;title&gt;Gamma Phase Uranium-Molybdenum Fuel Alloys &lt;/title&gt;&lt;secondary-title&gt;EURATOM Report No: EUR-4053e &lt;/secondary-title&gt;&lt;/titles&gt;&lt;dates&gt;&lt;year&gt;1968&lt;/year&gt;&lt;/dates&gt;&lt;publisher&gt;European Atomic Energy Community - EURATOM, Ispra - Italy, 1968.&lt;/publisher&gt;&lt;urls&gt;&lt;/urls&gt;&lt;/record&gt;&lt;/Cite&gt;&lt;/EndNote&gt;</w:instrText>
      </w:r>
      <w:r w:rsidR="00803BF9" w:rsidRPr="000E18C5">
        <w:rPr>
          <w:rFonts w:asciiTheme="majorBidi" w:hAnsiTheme="majorBidi" w:cstheme="majorBidi"/>
        </w:rPr>
        <w:fldChar w:fldCharType="separate"/>
      </w:r>
      <w:r w:rsidR="00BA3465" w:rsidRPr="000E18C5">
        <w:rPr>
          <w:rFonts w:asciiTheme="majorBidi" w:hAnsiTheme="majorBidi" w:cstheme="majorBidi"/>
          <w:noProof/>
        </w:rPr>
        <w:t>[43]</w:t>
      </w:r>
      <w:r w:rsidR="00803BF9" w:rsidRPr="000E18C5">
        <w:rPr>
          <w:rFonts w:asciiTheme="majorBidi" w:hAnsiTheme="majorBidi" w:cstheme="majorBidi"/>
        </w:rPr>
        <w:fldChar w:fldCharType="end"/>
      </w:r>
      <w:r w:rsidR="00A3191F" w:rsidRPr="000E18C5">
        <w:rPr>
          <w:rFonts w:asciiTheme="majorBidi" w:hAnsiTheme="majorBidi" w:cstheme="majorBidi"/>
        </w:rPr>
        <w:t xml:space="preserve">, </w:t>
      </w:r>
    </w:p>
    <w:p w14:paraId="22E10C6C" w14:textId="62D13EDB" w:rsidR="002C370F" w:rsidRPr="000E18C5" w:rsidRDefault="00803BF9" w:rsidP="000E18C5">
      <w:pPr>
        <w:tabs>
          <w:tab w:val="left" w:pos="540"/>
        </w:tabs>
        <w:spacing w:line="360" w:lineRule="auto"/>
        <w:jc w:val="right"/>
        <w:rPr>
          <w:rFonts w:asciiTheme="majorBidi" w:eastAsia="Times New Roman" w:hAnsiTheme="majorBidi" w:cstheme="majorBidi"/>
        </w:rPr>
      </w:pPr>
      <m:oMath>
        <m:r>
          <w:rPr>
            <w:rFonts w:ascii="Cambria Math" w:hAnsi="Cambria Math" w:cstheme="majorBidi"/>
          </w:rPr>
          <m:t>E</m:t>
        </m:r>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=110.84-72.926×</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-3</m:t>
            </m:r>
          </m:sup>
        </m:sSup>
        <m:r>
          <w:rPr>
            <w:rFonts w:ascii="Cambria Math" w:hAnsi="Cambria Math" w:cstheme="majorBidi"/>
          </w:rPr>
          <m:t>T-1.8718×</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-5</m:t>
            </m:r>
          </m:sup>
        </m:sSup>
        <m:sSup>
          <m:sSupPr>
            <m:ctrlPr>
              <w:rPr>
                <w:rFonts w:ascii="Cambria Math"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294≤T≤873K</m:t>
        </m:r>
      </m:oMath>
      <w:proofErr w:type="gramStart"/>
      <w:r w:rsidR="00B20D04" w:rsidRPr="000E18C5">
        <w:rPr>
          <w:rFonts w:asciiTheme="majorBidi" w:hAnsiTheme="majorBidi" w:cstheme="majorBidi"/>
        </w:rPr>
        <w:t>,</w:t>
      </w:r>
      <w:r w:rsidR="00A000B7" w:rsidRPr="000E18C5">
        <w:rPr>
          <w:rFonts w:asciiTheme="majorBidi" w:hAnsiTheme="majorBidi" w:cstheme="majorBidi"/>
        </w:rPr>
        <w:t xml:space="preserve">   </w:t>
      </w:r>
      <w:proofErr w:type="gramEnd"/>
      <w:r w:rsidR="00A000B7" w:rsidRPr="000E18C5">
        <w:rPr>
          <w:rFonts w:asciiTheme="majorBidi" w:hAnsiTheme="majorBidi" w:cstheme="majorBidi"/>
        </w:rPr>
        <w:t xml:space="preserve">    (3</w:t>
      </w:r>
      <w:r w:rsidR="00F862E3">
        <w:rPr>
          <w:rFonts w:asciiTheme="majorBidi" w:hAnsiTheme="majorBidi" w:cstheme="majorBidi"/>
        </w:rPr>
        <w:t>1</w:t>
      </w:r>
      <w:r w:rsidR="00A000B7" w:rsidRPr="000E18C5">
        <w:rPr>
          <w:rFonts w:asciiTheme="majorBidi" w:hAnsiTheme="majorBidi" w:cstheme="majorBidi"/>
        </w:rPr>
        <w:t>)</w:t>
      </w:r>
      <w:r w:rsidR="00B20D04" w:rsidRPr="000E18C5">
        <w:rPr>
          <w:rFonts w:asciiTheme="majorBidi" w:hAnsiTheme="majorBidi" w:cstheme="majorBidi"/>
        </w:rPr>
        <w:t xml:space="preserve">                      </w:t>
      </w:r>
    </w:p>
    <w:p w14:paraId="0CACB4D2" w14:textId="507BA912" w:rsidR="00803BF9" w:rsidRPr="000E18C5" w:rsidRDefault="00803BF9" w:rsidP="000E18C5">
      <w:pPr>
        <w:tabs>
          <w:tab w:val="left" w:pos="540"/>
        </w:tabs>
        <w:spacing w:line="360" w:lineRule="auto"/>
        <w:rPr>
          <w:rFonts w:asciiTheme="majorBidi" w:hAnsiTheme="majorBidi" w:cstheme="majorBidi"/>
          <w:lang w:eastAsia="zh-CN"/>
        </w:rPr>
      </w:pPr>
      <w:r w:rsidRPr="000E18C5">
        <w:rPr>
          <w:rFonts w:asciiTheme="majorBidi" w:hAnsiTheme="majorBidi" w:cstheme="majorBidi"/>
        </w:rPr>
        <w:t xml:space="preserve">where T is the temperature (K). </w:t>
      </w:r>
    </w:p>
    <w:p w14:paraId="58A1911D" w14:textId="1269678C" w:rsidR="00803BF9" w:rsidRPr="000E18C5" w:rsidRDefault="000B5710" w:rsidP="000E18C5">
      <w:pPr>
        <w:spacing w:before="100" w:beforeAutospacing="1" w:after="100" w:afterAutospacing="1" w:line="360" w:lineRule="auto"/>
        <w:rPr>
          <w:rFonts w:asciiTheme="majorBidi" w:eastAsia="Times New Roman" w:hAnsiTheme="majorBidi" w:cstheme="majorBidi"/>
          <w:lang w:eastAsia="zh-CN"/>
        </w:rPr>
      </w:pPr>
      <w:r>
        <w:rPr>
          <w:rFonts w:asciiTheme="majorBidi" w:eastAsia="Times New Roman" w:hAnsiTheme="majorBidi" w:cstheme="majorBidi"/>
          <w:lang w:eastAsia="zh-CN"/>
        </w:rPr>
        <w:t xml:space="preserve">The </w:t>
      </w:r>
      <w:r w:rsidR="00803BF9" w:rsidRPr="000E18C5">
        <w:rPr>
          <w:rFonts w:asciiTheme="majorBidi" w:eastAsia="Times New Roman" w:hAnsiTheme="majorBidi" w:cstheme="majorBidi"/>
          <w:lang w:eastAsia="zh-CN"/>
        </w:rPr>
        <w:t xml:space="preserve">Poisson’s ratio was adapted from [9] and it is constant 0.324. </w:t>
      </w:r>
      <w:r w:rsidR="004C2BA4" w:rsidRPr="000E18C5">
        <w:rPr>
          <w:rFonts w:asciiTheme="majorBidi" w:eastAsia="Times New Roman" w:hAnsiTheme="majorBidi" w:cstheme="majorBidi"/>
          <w:lang w:eastAsia="zh-CN"/>
        </w:rPr>
        <w:t>T</w:t>
      </w:r>
      <w:r w:rsidR="005C2893" w:rsidRPr="000E18C5">
        <w:rPr>
          <w:rFonts w:asciiTheme="majorBidi" w:eastAsia="Times New Roman" w:hAnsiTheme="majorBidi" w:cstheme="majorBidi"/>
          <w:lang w:eastAsia="zh-CN"/>
        </w:rPr>
        <w:t>he temperature depende</w:t>
      </w:r>
      <w:r w:rsidR="001E3878" w:rsidRPr="000E18C5">
        <w:rPr>
          <w:rFonts w:asciiTheme="majorBidi" w:eastAsia="Times New Roman" w:hAnsiTheme="majorBidi" w:cstheme="majorBidi"/>
          <w:lang w:eastAsia="zh-CN"/>
        </w:rPr>
        <w:t xml:space="preserve">nce of yield strength </w:t>
      </w:r>
      <m:oMath>
        <m:sSub>
          <m:sSubPr>
            <m:ctrlPr>
              <w:rPr>
                <w:rFonts w:ascii="Cambria Math" w:eastAsia="Times New Roman" w:hAnsi="Cambria Math" w:cstheme="majorBidi"/>
                <w:i/>
              </w:rPr>
            </m:ctrlPr>
          </m:sSubPr>
          <m:e>
            <m:r>
              <w:rPr>
                <w:rFonts w:ascii="Cambria Math" w:hAnsi="Cambria Math" w:cstheme="majorBidi"/>
              </w:rPr>
              <m:t>σ</m:t>
            </m:r>
          </m:e>
          <m:sub>
            <m:r>
              <w:rPr>
                <w:rFonts w:ascii="Cambria Math" w:hAnsi="Cambria Math" w:cstheme="majorBidi"/>
              </w:rPr>
              <m:t>y</m:t>
            </m:r>
          </m:sub>
        </m:sSub>
      </m:oMath>
      <w:r w:rsidR="001E3878" w:rsidRPr="000E18C5">
        <w:rPr>
          <w:rFonts w:asciiTheme="majorBidi" w:eastAsia="Times New Roman" w:hAnsiTheme="majorBidi" w:cstheme="majorBidi"/>
          <w:lang w:eastAsia="zh-CN"/>
        </w:rPr>
        <w:t xml:space="preserve"> is expressed as </w:t>
      </w:r>
      <w:r w:rsidR="00803BF9" w:rsidRPr="000E18C5">
        <w:rPr>
          <w:rFonts w:asciiTheme="majorBidi" w:eastAsia="Times New Roman" w:hAnsiTheme="majorBidi" w:cstheme="majorBidi"/>
          <w:lang w:eastAsia="zh-CN"/>
        </w:rPr>
        <w:fldChar w:fldCharType="begin"/>
      </w:r>
      <w:r w:rsidR="00BA3465" w:rsidRPr="000E18C5">
        <w:rPr>
          <w:rFonts w:asciiTheme="majorBidi" w:eastAsia="Times New Roman" w:hAnsiTheme="majorBidi" w:cstheme="majorBidi"/>
          <w:lang w:eastAsia="zh-CN"/>
        </w:rPr>
        <w:instrText xml:space="preserve"> ADDIN EN.CITE &lt;EndNote&gt;&lt;Cite&gt;&lt;Author&gt;Klein&lt;/Author&gt;&lt;Year&gt;1662&lt;/Year&gt;&lt;RecNum&gt;2158&lt;/RecNum&gt;&lt;DisplayText&gt;[44]&lt;/DisplayText&gt;&lt;record&gt;&lt;rec-number&gt;2158&lt;/rec-number&gt;&lt;foreign-keys&gt;&lt;key app="EN" db-id="z2dws5pr0dxws8exxvxpxp2u05s5ps9w2rtz" timestamp="1596488500"&gt;2158&lt;/key&gt;&lt;/foreign-keys&gt;&lt;ref-type name="Book Section"&gt;5&lt;/ref-type&gt;&lt;contributors&gt;&lt;authors&gt;&lt;author&gt;Klein, J.L.&lt;/author&gt;&lt;/authors&gt;&lt;secondary-authors&gt;&lt;author&gt;Kaufmann, A.R.&lt;/author&gt;&lt;/secondary-authors&gt;&lt;/contributors&gt;&lt;titles&gt;&lt;title&gt;Uranium and Its Alloys&lt;/title&gt;&lt;secondary-title&gt;Nuclear Reactor Fuel Elements&lt;/secondary-title&gt;&lt;/titles&gt;&lt;pages&gt;31&lt;/pages&gt;&lt;dates&gt;&lt;year&gt;1662&lt;/year&gt;&lt;/dates&gt;&lt;publisher&gt;New York, Wiley&lt;/publisher&gt;&lt;urls&gt;&lt;/urls&gt;&lt;/record&gt;&lt;/Cite&gt;&lt;/EndNote&gt;</w:instrText>
      </w:r>
      <w:r w:rsidR="00803BF9"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[44]</w:t>
      </w:r>
      <w:r w:rsidR="00803BF9" w:rsidRPr="000E18C5">
        <w:rPr>
          <w:rFonts w:asciiTheme="majorBidi" w:eastAsia="Times New Roman" w:hAnsiTheme="majorBidi" w:cstheme="majorBidi"/>
          <w:lang w:eastAsia="zh-CN"/>
        </w:rPr>
        <w:fldChar w:fldCharType="end"/>
      </w:r>
      <w:r w:rsidR="001E3878" w:rsidRPr="000E18C5">
        <w:rPr>
          <w:rFonts w:asciiTheme="majorBidi" w:eastAsia="Times New Roman" w:hAnsiTheme="majorBidi" w:cstheme="majorBidi"/>
          <w:lang w:eastAsia="zh-CN"/>
        </w:rPr>
        <w:t>,</w:t>
      </w:r>
    </w:p>
    <w:p w14:paraId="1BB70533" w14:textId="0195D9A5" w:rsidR="00F862E3" w:rsidRPr="00F862E3" w:rsidRDefault="00F862E3" w:rsidP="00901FF6">
      <w:pPr>
        <w:spacing w:before="100" w:beforeAutospacing="1" w:after="100" w:afterAutospacing="1" w:line="360" w:lineRule="auto"/>
        <w:rPr>
          <w:rFonts w:asciiTheme="majorBidi" w:eastAsia="Times New Roman" w:hAnsiTheme="majorBidi" w:cstheme="majorBidi"/>
        </w:rPr>
      </w:pPr>
      <m:oMath>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r>
          <w:rPr>
            <w:rFonts w:ascii="Cambria Math" w:hAnsi="Cambria Math" w:cstheme="majorBidi"/>
          </w:rPr>
          <m:t>=-1.2727×</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-6</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3</m:t>
            </m:r>
          </m:sup>
        </m:sSup>
        <m:r>
          <w:rPr>
            <w:rFonts w:ascii="Cambria Math" w:hAnsi="Cambria Math" w:cstheme="majorBidi"/>
          </w:rPr>
          <m:t>+2.430×</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-3</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xml:space="preserve">-2.4285T+1478.6,   </m:t>
        </m:r>
      </m:oMath>
      <w:r>
        <w:rPr>
          <w:rFonts w:asciiTheme="majorBidi" w:eastAsia="Times New Roman" w:hAnsiTheme="majorBidi" w:cstheme="majorBidi"/>
        </w:rPr>
        <w:t xml:space="preserve">   </w:t>
      </w:r>
    </w:p>
    <w:p w14:paraId="1C662BE1" w14:textId="7C03E4ED" w:rsidR="00B86961" w:rsidRPr="000E18C5" w:rsidRDefault="006A3682" w:rsidP="000E18C5">
      <w:pPr>
        <w:spacing w:before="100" w:beforeAutospacing="1" w:after="100" w:afterAutospacing="1" w:line="360" w:lineRule="auto"/>
        <w:jc w:val="right"/>
        <w:rPr>
          <w:rFonts w:asciiTheme="majorBidi" w:eastAsia="Times New Roman" w:hAnsiTheme="majorBidi" w:cstheme="majorBidi"/>
        </w:rPr>
      </w:pPr>
      <m:oMath>
        <m:r>
          <m:rPr>
            <m:sty m:val="p"/>
          </m:rPr>
          <w:rPr>
            <w:rFonts w:ascii="Cambria Math" w:eastAsia="Times New Roman" w:hAnsi="Cambria Math" w:cstheme="majorBidi"/>
            <w:lang w:eastAsia="zh-CN"/>
          </w:rPr>
          <m:t>300 ≤ T ≤ 866 K</m:t>
        </m:r>
        <m:r>
          <m:rPr>
            <m:sty m:val="p"/>
          </m:rPr>
          <w:rPr>
            <w:rFonts w:ascii="Cambria Math" w:hAnsi="Cambria Math" w:cstheme="majorBidi"/>
          </w:rPr>
          <m:t>,</m:t>
        </m:r>
      </m:oMath>
      <w:r w:rsidR="00DD032F" w:rsidRPr="000E18C5">
        <w:rPr>
          <w:rFonts w:asciiTheme="majorBidi" w:eastAsia="Times New Roman" w:hAnsiTheme="majorBidi" w:cstheme="majorBidi"/>
        </w:rPr>
        <w:t xml:space="preserve"> </w:t>
      </w:r>
      <w:r w:rsidR="00F862E3">
        <w:rPr>
          <w:rFonts w:asciiTheme="majorBidi" w:eastAsia="Times New Roman" w:hAnsiTheme="majorBidi" w:cstheme="majorBidi"/>
        </w:rPr>
        <w:t xml:space="preserve">                                              </w:t>
      </w:r>
      <w:r w:rsidR="00DD032F" w:rsidRPr="000E18C5">
        <w:rPr>
          <w:rFonts w:asciiTheme="majorBidi" w:eastAsia="Times New Roman" w:hAnsiTheme="majorBidi" w:cstheme="majorBidi"/>
        </w:rPr>
        <w:t>(32)</w:t>
      </w:r>
    </w:p>
    <w:p w14:paraId="5CAF2780" w14:textId="5DC69162" w:rsidR="00795139" w:rsidRPr="000E18C5" w:rsidRDefault="001157CD" w:rsidP="000E18C5">
      <w:pPr>
        <w:spacing w:before="100" w:beforeAutospacing="1" w:after="100" w:afterAutospacing="1" w:line="360" w:lineRule="auto"/>
        <w:rPr>
          <w:rFonts w:asciiTheme="majorBidi" w:hAnsiTheme="majorBidi" w:cstheme="majorBidi"/>
          <w:lang w:eastAsia="zh-CN"/>
        </w:rPr>
      </w:pPr>
      <w:ins w:id="52" w:author="Hu, Shenyang" w:date="2021-04-24T08:17:00Z">
        <w:r>
          <w:rPr>
            <w:rFonts w:asciiTheme="majorBidi" w:eastAsia="Times New Roman" w:hAnsiTheme="majorBidi" w:cstheme="majorBidi"/>
            <w:lang w:eastAsia="zh-CN"/>
          </w:rPr>
          <w:t>Since we do</w:t>
        </w:r>
        <w:r w:rsidR="00F70B33">
          <w:rPr>
            <w:rFonts w:asciiTheme="majorBidi" w:eastAsia="Times New Roman" w:hAnsiTheme="majorBidi" w:cstheme="majorBidi"/>
            <w:lang w:eastAsia="zh-CN"/>
          </w:rPr>
          <w:t xml:space="preserve"> not have the yield stress of single cr</w:t>
        </w:r>
      </w:ins>
      <w:ins w:id="53" w:author="Hu, Shenyang" w:date="2021-04-24T08:18:00Z">
        <w:r w:rsidR="00F70B33">
          <w:rPr>
            <w:rFonts w:asciiTheme="majorBidi" w:eastAsia="Times New Roman" w:hAnsiTheme="majorBidi" w:cstheme="majorBidi"/>
            <w:lang w:eastAsia="zh-CN"/>
          </w:rPr>
          <w:t>ystal UMo</w:t>
        </w:r>
        <w:r w:rsidR="007B4EC5">
          <w:rPr>
            <w:rFonts w:asciiTheme="majorBidi" w:eastAsia="Times New Roman" w:hAnsiTheme="majorBidi" w:cstheme="majorBidi"/>
            <w:lang w:eastAsia="zh-CN"/>
          </w:rPr>
          <w:t xml:space="preserve">, the equation (32) is used to </w:t>
        </w:r>
        <w:r w:rsidR="00F250C6">
          <w:rPr>
            <w:rFonts w:asciiTheme="majorBidi" w:eastAsia="Times New Roman" w:hAnsiTheme="majorBidi" w:cstheme="majorBidi"/>
            <w:lang w:eastAsia="zh-CN"/>
          </w:rPr>
          <w:t>estimate</w:t>
        </w:r>
        <w:r w:rsidR="007B4EC5">
          <w:rPr>
            <w:rFonts w:asciiTheme="majorBidi" w:eastAsia="Times New Roman" w:hAnsiTheme="majorBidi" w:cstheme="majorBidi"/>
            <w:lang w:eastAsia="zh-CN"/>
          </w:rPr>
          <w:t xml:space="preserve"> the</w:t>
        </w:r>
        <w:r w:rsidR="00F250C6">
          <w:rPr>
            <w:rFonts w:asciiTheme="majorBidi" w:eastAsia="Times New Roman" w:hAnsiTheme="majorBidi" w:cstheme="majorBidi"/>
            <w:lang w:eastAsia="zh-CN"/>
          </w:rPr>
          <w:t xml:space="preserve"> </w:t>
        </w:r>
      </w:ins>
      <w:ins w:id="54" w:author="Hu, Shenyang" w:date="2021-04-24T08:19:00Z">
        <w:r w:rsidR="00F250C6">
          <w:rPr>
            <w:rFonts w:asciiTheme="majorBidi" w:eastAsia="Times New Roman" w:hAnsiTheme="majorBidi" w:cstheme="majorBidi"/>
            <w:lang w:eastAsia="zh-CN"/>
          </w:rPr>
          <w:t>critical resolved stress in the crystal plastic</w:t>
        </w:r>
        <w:r w:rsidR="00C51D41">
          <w:rPr>
            <w:rFonts w:asciiTheme="majorBidi" w:eastAsia="Times New Roman" w:hAnsiTheme="majorBidi" w:cstheme="majorBidi"/>
            <w:lang w:eastAsia="zh-CN"/>
          </w:rPr>
          <w:t xml:space="preserve">ity model. </w:t>
        </w:r>
      </w:ins>
      <w:ins w:id="55" w:author="Hu, Shenyang" w:date="2021-04-24T08:18:00Z">
        <w:r w:rsidR="007B4EC5">
          <w:rPr>
            <w:rFonts w:asciiTheme="majorBidi" w:eastAsia="Times New Roman" w:hAnsiTheme="majorBidi" w:cstheme="majorBidi"/>
            <w:lang w:eastAsia="zh-CN"/>
          </w:rPr>
          <w:t xml:space="preserve"> </w:t>
        </w:r>
      </w:ins>
      <w:r w:rsidR="007A630D" w:rsidRPr="000E18C5">
        <w:rPr>
          <w:rFonts w:asciiTheme="majorBidi" w:eastAsia="Times New Roman" w:hAnsiTheme="majorBidi" w:cstheme="majorBidi"/>
          <w:lang w:eastAsia="zh-CN"/>
        </w:rPr>
        <w:t xml:space="preserve">Formation energy and migration energy of Xe </w:t>
      </w:r>
      <w:r w:rsidR="007A6820" w:rsidRPr="000E18C5">
        <w:rPr>
          <w:rFonts w:asciiTheme="majorBidi" w:eastAsia="Times New Roman" w:hAnsiTheme="majorBidi" w:cstheme="majorBidi"/>
          <w:lang w:eastAsia="zh-CN"/>
        </w:rPr>
        <w:t xml:space="preserve">are calculated by </w:t>
      </w:r>
      <w:r w:rsidR="007A630D" w:rsidRPr="000E18C5">
        <w:rPr>
          <w:rFonts w:asciiTheme="majorBidi" w:eastAsia="Times New Roman" w:hAnsiTheme="majorBidi" w:cstheme="majorBidi"/>
          <w:lang w:eastAsia="zh-CN"/>
        </w:rPr>
        <w:t>atomistic simulations</w:t>
      </w:r>
      <w:r w:rsidR="007A6820" w:rsidRPr="000E18C5">
        <w:rPr>
          <w:rFonts w:asciiTheme="majorBidi" w:eastAsia="Times New Roman" w:hAnsiTheme="majorBidi" w:cstheme="majorBidi"/>
          <w:lang w:eastAsia="zh-CN"/>
        </w:rPr>
        <w:t xml:space="preserve"> </w:t>
      </w:r>
      <w:r w:rsidR="007A630D" w:rsidRPr="000E18C5">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PGFsdC10aXRsZT5QaHlzIE1ldCBNZXRhbGxvZ3IrPC9hbHQtdGl0bGU+PC90aXRsZXM+PHBlcmlv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diwgUy4gVi48L2F1dGhvcj48YXV0aG9yPlN0ZWdhaWxvdiwgVi4gVi48L2F1dGhvcj48YXV0aG9y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</w:fldData>
        </w:fldChar>
      </w:r>
      <w:r w:rsidR="000C6DDB">
        <w:rPr>
          <w:rFonts w:asciiTheme="majorBidi" w:eastAsia="Times New Roman" w:hAnsiTheme="majorBidi" w:cstheme="majorBidi"/>
          <w:lang w:eastAsia="zh-CN"/>
        </w:rPr>
        <w:instrText xml:space="preserve"> ADDIN EN.CITE </w:instrText>
      </w:r>
      <w:r w:rsidR="000C6DDB">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PGFsdC10aXRsZT5QaHlzIE1ldCBNZXRhbGxvZ3IrPC9hbHQtdGl0bGU+PC90aXRsZXM+PHBlcmlv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diwgUy4gVi48L2F1dGhvcj48YXV0aG9yPlN0ZWdhaWxvdiwgVi4gVi48L2F1dGhvcj48YXV0aG9y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</w:fldData>
        </w:fldChar>
      </w:r>
      <w:r w:rsidR="000C6DDB">
        <w:rPr>
          <w:rFonts w:asciiTheme="majorBidi" w:eastAsia="Times New Roman" w:hAnsiTheme="majorBidi" w:cstheme="majorBidi"/>
          <w:lang w:eastAsia="zh-CN"/>
        </w:rPr>
        <w:instrText xml:space="preserve"> ADDIN EN.CITE.DATA </w:instrText>
      </w:r>
      <w:r w:rsidR="000C6DDB">
        <w:rPr>
          <w:rFonts w:asciiTheme="majorBidi" w:eastAsia="Times New Roman" w:hAnsiTheme="majorBidi" w:cstheme="majorBidi"/>
          <w:lang w:eastAsia="zh-CN"/>
        </w:rPr>
      </w:r>
      <w:r w:rsidR="000C6DDB">
        <w:rPr>
          <w:rFonts w:asciiTheme="majorBidi" w:eastAsia="Times New Roman" w:hAnsiTheme="majorBidi" w:cstheme="majorBidi"/>
          <w:lang w:eastAsia="zh-CN"/>
        </w:rPr>
        <w:fldChar w:fldCharType="end"/>
      </w:r>
      <w:r w:rsidR="007A630D" w:rsidRPr="000E18C5">
        <w:rPr>
          <w:rFonts w:asciiTheme="majorBidi" w:eastAsia="Times New Roman" w:hAnsiTheme="majorBidi" w:cstheme="majorBidi"/>
          <w:lang w:eastAsia="zh-CN"/>
        </w:rPr>
      </w:r>
      <w:r w:rsidR="007A630D"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[45-47]</w:t>
      </w:r>
      <w:r w:rsidR="007A630D" w:rsidRPr="000E18C5">
        <w:rPr>
          <w:rFonts w:asciiTheme="majorBidi" w:eastAsia="Times New Roman" w:hAnsiTheme="majorBidi" w:cstheme="majorBidi"/>
          <w:lang w:eastAsia="zh-CN"/>
        </w:rPr>
        <w:fldChar w:fldCharType="end"/>
      </w:r>
      <w:r w:rsidR="007A630D" w:rsidRPr="000E18C5">
        <w:rPr>
          <w:rFonts w:asciiTheme="majorBidi" w:hAnsiTheme="majorBidi" w:cstheme="majorBidi"/>
          <w:lang w:eastAsia="zh-CN"/>
        </w:rPr>
        <w:t>.</w:t>
      </w:r>
      <w:r w:rsidR="00795139" w:rsidRPr="000E18C5">
        <w:rPr>
          <w:rFonts w:asciiTheme="majorBidi" w:hAnsiTheme="majorBidi" w:cstheme="majorBidi"/>
          <w:lang w:eastAsia="zh-CN"/>
        </w:rPr>
        <w:t xml:space="preserve"> </w:t>
      </w:r>
    </w:p>
    <w:p w14:paraId="01547CBE" w14:textId="0F48B61C" w:rsidR="00803BF9" w:rsidRPr="000E18C5" w:rsidRDefault="00681C0F"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lang w:eastAsia="zh-CN"/>
        </w:rPr>
        <w:t>Both experiment</w:t>
      </w:r>
      <w:r w:rsidR="000B5710">
        <w:rPr>
          <w:rFonts w:asciiTheme="majorBidi" w:hAnsiTheme="majorBidi" w:cstheme="majorBidi"/>
          <w:lang w:eastAsia="zh-CN"/>
        </w:rPr>
        <w:t>s</w:t>
      </w:r>
      <w:r w:rsidRPr="000E18C5">
        <w:rPr>
          <w:rFonts w:asciiTheme="majorBidi" w:hAnsiTheme="majorBidi" w:cstheme="majorBidi"/>
          <w:lang w:eastAsia="zh-CN"/>
        </w:rPr>
        <w:t xml:space="preserve"> and atomistic simulation</w:t>
      </w:r>
      <w:r w:rsidR="000B5710">
        <w:rPr>
          <w:rFonts w:asciiTheme="majorBidi" w:hAnsiTheme="majorBidi" w:cstheme="majorBidi"/>
          <w:lang w:eastAsia="zh-CN"/>
        </w:rPr>
        <w:t>s</w:t>
      </w:r>
      <w:r w:rsidRPr="000E18C5">
        <w:rPr>
          <w:rFonts w:asciiTheme="majorBidi" w:hAnsiTheme="majorBidi" w:cstheme="majorBidi"/>
          <w:lang w:eastAsia="zh-CN"/>
        </w:rPr>
        <w:t xml:space="preserve"> show that gamma UMo </w:t>
      </w:r>
      <w:r w:rsidR="000B5710" w:rsidRPr="000E18C5">
        <w:rPr>
          <w:rFonts w:asciiTheme="majorBidi" w:hAnsiTheme="majorBidi" w:cstheme="majorBidi"/>
          <w:lang w:eastAsia="zh-CN"/>
        </w:rPr>
        <w:t>ha</w:t>
      </w:r>
      <w:r w:rsidR="000B5710">
        <w:rPr>
          <w:rFonts w:asciiTheme="majorBidi" w:hAnsiTheme="majorBidi" w:cstheme="majorBidi"/>
          <w:lang w:eastAsia="zh-CN"/>
        </w:rPr>
        <w:t xml:space="preserve">s </w:t>
      </w:r>
      <w:r w:rsidR="00A23999" w:rsidRPr="000E18C5">
        <w:rPr>
          <w:rFonts w:asciiTheme="majorBidi" w:hAnsiTheme="majorBidi" w:cstheme="majorBidi"/>
          <w:lang w:eastAsia="zh-CN"/>
        </w:rPr>
        <w:t xml:space="preserve">isotropic </w:t>
      </w:r>
      <w:r w:rsidR="00772C18" w:rsidRPr="000E18C5">
        <w:rPr>
          <w:rFonts w:asciiTheme="majorBidi" w:hAnsiTheme="majorBidi" w:cstheme="majorBidi"/>
          <w:lang w:eastAsia="zh-CN"/>
        </w:rPr>
        <w:t xml:space="preserve">elastic </w:t>
      </w:r>
      <w:r w:rsidR="0054664D" w:rsidRPr="000E18C5">
        <w:rPr>
          <w:rFonts w:asciiTheme="majorBidi" w:hAnsiTheme="majorBidi" w:cstheme="majorBidi"/>
          <w:lang w:eastAsia="zh-CN"/>
        </w:rPr>
        <w:t xml:space="preserve">properties. </w:t>
      </w:r>
      <w:r w:rsidR="000B5710">
        <w:rPr>
          <w:rFonts w:asciiTheme="majorBidi" w:hAnsiTheme="majorBidi" w:cstheme="majorBidi"/>
          <w:lang w:eastAsia="zh-CN"/>
        </w:rPr>
        <w:t>Thus,</w:t>
      </w:r>
      <w:r w:rsidR="000B5710" w:rsidRPr="000E18C5">
        <w:rPr>
          <w:rFonts w:asciiTheme="majorBidi" w:hAnsiTheme="majorBidi" w:cstheme="majorBidi"/>
          <w:lang w:eastAsia="zh-CN"/>
        </w:rPr>
        <w:t xml:space="preserve"> </w:t>
      </w:r>
      <w:r w:rsidR="0054664D" w:rsidRPr="000E18C5">
        <w:rPr>
          <w:rFonts w:asciiTheme="majorBidi" w:hAnsiTheme="majorBidi" w:cstheme="majorBidi"/>
          <w:lang w:eastAsia="zh-CN"/>
        </w:rPr>
        <w:t>two of</w:t>
      </w:r>
      <w:r w:rsidR="000B5710">
        <w:rPr>
          <w:rFonts w:asciiTheme="majorBidi" w:hAnsiTheme="majorBidi" w:cstheme="majorBidi"/>
          <w:lang w:eastAsia="zh-CN"/>
        </w:rPr>
        <w:t xml:space="preserve"> the</w:t>
      </w:r>
      <w:r w:rsidR="0054664D" w:rsidRPr="000E18C5">
        <w:rPr>
          <w:rFonts w:asciiTheme="majorBidi" w:hAnsiTheme="majorBidi" w:cstheme="majorBidi"/>
          <w:lang w:eastAsia="zh-CN"/>
        </w:rPr>
        <w:t xml:space="preserve"> </w:t>
      </w:r>
      <w:r w:rsidR="0027556B" w:rsidRPr="000E18C5">
        <w:rPr>
          <w:rFonts w:asciiTheme="majorBidi" w:hAnsiTheme="majorBidi" w:cstheme="majorBidi"/>
          <w:lang w:eastAsia="zh-CN"/>
        </w:rPr>
        <w:t xml:space="preserve">three </w:t>
      </w:r>
      <w:r w:rsidR="0054664D" w:rsidRPr="000E18C5">
        <w:rPr>
          <w:rFonts w:asciiTheme="majorBidi" w:hAnsiTheme="majorBidi" w:cstheme="majorBidi"/>
          <w:lang w:eastAsia="zh-CN"/>
        </w:rPr>
        <w:t>elastic</w:t>
      </w:r>
      <w:r w:rsidR="0027556B" w:rsidRPr="000E18C5">
        <w:rPr>
          <w:rFonts w:asciiTheme="majorBidi" w:hAnsiTheme="majorBidi" w:cstheme="majorBidi"/>
          <w:lang w:eastAsia="zh-CN"/>
        </w:rPr>
        <w:t xml:space="preserve"> </w:t>
      </w:r>
      <w:r w:rsidR="000B5710">
        <w:rPr>
          <w:rFonts w:asciiTheme="majorBidi" w:hAnsiTheme="majorBidi" w:cstheme="majorBidi"/>
          <w:lang w:eastAsia="zh-CN"/>
        </w:rPr>
        <w:t>moduli</w:t>
      </w:r>
      <w:r w:rsidR="00163B1D" w:rsidRPr="000E18C5">
        <w:rPr>
          <w:rFonts w:asciiTheme="majorBidi" w:hAnsiTheme="majorBidi" w:cstheme="majorBidi"/>
          <w:lang w:eastAsia="zh-CN"/>
        </w:rPr>
        <w:t xml:space="preserve">, i.e., Young’s modulus </w:t>
      </w:r>
      <m:oMath>
        <m:r>
          <w:rPr>
            <w:rFonts w:ascii="Cambria Math" w:hAnsi="Cambria Math" w:cstheme="majorBidi"/>
          </w:rPr>
          <m:t>E</m:t>
        </m:r>
      </m:oMath>
      <w:r w:rsidR="00163B1D" w:rsidRPr="000E18C5">
        <w:rPr>
          <w:rFonts w:asciiTheme="majorBidi" w:hAnsiTheme="majorBidi" w:cstheme="majorBidi"/>
          <w:lang w:eastAsia="zh-CN"/>
        </w:rPr>
        <w:t xml:space="preserve">, Shear modulus </w:t>
      </w:r>
      <m:oMath>
        <m:r>
          <w:rPr>
            <w:rFonts w:ascii="Cambria Math" w:hAnsi="Cambria Math" w:cstheme="majorBidi"/>
          </w:rPr>
          <w:lastRenderedPageBreak/>
          <m:t>G,</m:t>
        </m:r>
      </m:oMath>
      <w:r w:rsidR="00163B1D" w:rsidRPr="000E18C5">
        <w:rPr>
          <w:rFonts w:asciiTheme="majorBidi" w:hAnsiTheme="majorBidi" w:cstheme="majorBidi"/>
          <w:lang w:eastAsia="zh-CN"/>
        </w:rPr>
        <w:t xml:space="preserve"> and </w:t>
      </w:r>
      <w:r w:rsidR="00F44C8C" w:rsidRPr="000E18C5">
        <w:rPr>
          <w:rFonts w:asciiTheme="majorBidi" w:hAnsiTheme="majorBidi" w:cstheme="majorBidi"/>
          <w:lang w:eastAsia="zh-CN"/>
        </w:rPr>
        <w:t>P</w:t>
      </w:r>
      <w:r w:rsidR="00163B1D" w:rsidRPr="000E18C5">
        <w:rPr>
          <w:rFonts w:asciiTheme="majorBidi" w:hAnsiTheme="majorBidi" w:cstheme="majorBidi"/>
          <w:lang w:eastAsia="zh-CN"/>
        </w:rPr>
        <w:t>o</w:t>
      </w:r>
      <w:r w:rsidR="005C27BD" w:rsidRPr="000E18C5">
        <w:rPr>
          <w:rFonts w:asciiTheme="majorBidi" w:hAnsiTheme="majorBidi" w:cstheme="majorBidi"/>
          <w:lang w:eastAsia="zh-CN"/>
        </w:rPr>
        <w:t>isson’s ratio</w:t>
      </w:r>
      <w:r w:rsidR="00E738EB" w:rsidRPr="000E18C5">
        <w:rPr>
          <w:rFonts w:asciiTheme="majorBidi" w:hAnsiTheme="majorBidi" w:cstheme="majorBidi"/>
          <w:lang w:eastAsia="zh-CN"/>
        </w:rPr>
        <w:t xml:space="preserve"> </w:t>
      </w:r>
      <m:oMath>
        <m:r>
          <w:rPr>
            <w:rFonts w:ascii="Cambria Math" w:hAnsi="Cambria Math" w:cstheme="majorBidi"/>
          </w:rPr>
          <m:t>v</m:t>
        </m:r>
      </m:oMath>
      <w:r w:rsidR="00857DAA">
        <w:rPr>
          <w:rFonts w:asciiTheme="majorBidi" w:hAnsiTheme="majorBidi" w:cstheme="majorBidi"/>
        </w:rPr>
        <w:t>,</w:t>
      </w:r>
      <w:r w:rsidR="005C27BD" w:rsidRPr="000E18C5">
        <w:rPr>
          <w:rFonts w:asciiTheme="majorBidi" w:hAnsiTheme="majorBidi" w:cstheme="majorBidi"/>
          <w:lang w:eastAsia="zh-CN"/>
        </w:rPr>
        <w:t xml:space="preserve"> </w:t>
      </w:r>
      <w:r w:rsidR="00ED53BA" w:rsidRPr="000E18C5">
        <w:rPr>
          <w:rFonts w:asciiTheme="majorBidi" w:hAnsiTheme="majorBidi" w:cstheme="majorBidi"/>
          <w:lang w:eastAsia="zh-CN"/>
        </w:rPr>
        <w:t>can describe</w:t>
      </w:r>
      <w:r w:rsidR="00857DAA">
        <w:rPr>
          <w:rFonts w:asciiTheme="majorBidi" w:hAnsiTheme="majorBidi" w:cstheme="majorBidi"/>
          <w:lang w:eastAsia="zh-CN"/>
        </w:rPr>
        <w:t xml:space="preserve"> the</w:t>
      </w:r>
      <w:r w:rsidR="00ED53BA" w:rsidRPr="000E18C5">
        <w:rPr>
          <w:rFonts w:asciiTheme="majorBidi" w:hAnsiTheme="majorBidi" w:cstheme="majorBidi"/>
          <w:lang w:eastAsia="zh-CN"/>
        </w:rPr>
        <w:t xml:space="preserve"> elastic properties</w:t>
      </w:r>
      <w:r w:rsidR="00857DAA">
        <w:rPr>
          <w:rFonts w:asciiTheme="majorBidi" w:hAnsiTheme="majorBidi" w:cstheme="majorBidi"/>
          <w:lang w:eastAsia="zh-CN"/>
        </w:rPr>
        <w:t xml:space="preserve"> of UMo</w:t>
      </w:r>
      <w:r w:rsidR="00ED53BA" w:rsidRPr="000E18C5">
        <w:rPr>
          <w:rFonts w:asciiTheme="majorBidi" w:hAnsiTheme="majorBidi" w:cstheme="majorBidi"/>
          <w:lang w:eastAsia="zh-CN"/>
        </w:rPr>
        <w:t xml:space="preserve">. </w:t>
      </w:r>
      <w:r w:rsidR="004C2BA4" w:rsidRPr="000E18C5">
        <w:rPr>
          <w:rFonts w:asciiTheme="majorBidi" w:hAnsiTheme="majorBidi" w:cstheme="majorBidi"/>
          <w:lang w:eastAsia="zh-CN"/>
        </w:rPr>
        <w:t xml:space="preserve">In </w:t>
      </w:r>
      <w:r w:rsidR="00857DAA">
        <w:rPr>
          <w:rFonts w:asciiTheme="majorBidi" w:hAnsiTheme="majorBidi" w:cstheme="majorBidi"/>
          <w:lang w:eastAsia="zh-CN"/>
        </w:rPr>
        <w:t>this work</w:t>
      </w:r>
      <w:r w:rsidR="004C2BA4" w:rsidRPr="000E18C5">
        <w:rPr>
          <w:rFonts w:asciiTheme="majorBidi" w:hAnsiTheme="majorBidi" w:cstheme="majorBidi"/>
          <w:lang w:eastAsia="zh-CN"/>
        </w:rPr>
        <w:t xml:space="preserve">, the temperature is set to be </w:t>
      </w:r>
      <m:oMath>
        <m:r>
          <w:rPr>
            <w:rFonts w:ascii="Cambria Math" w:eastAsiaTheme="minorHAnsi" w:hAnsi="Cambria Math" w:cstheme="majorBidi"/>
          </w:rPr>
          <m:t>500 K</m:t>
        </m:r>
      </m:oMath>
      <w:r w:rsidR="00857DAA">
        <w:rPr>
          <w:rFonts w:asciiTheme="majorBidi" w:hAnsiTheme="majorBidi" w:cstheme="majorBidi"/>
        </w:rPr>
        <w:t>,</w:t>
      </w:r>
      <w:r w:rsidR="004C2BA4" w:rsidRPr="000E18C5">
        <w:rPr>
          <w:rFonts w:asciiTheme="majorBidi" w:hAnsiTheme="majorBidi" w:cstheme="majorBidi"/>
          <w:lang w:eastAsia="zh-CN"/>
        </w:rPr>
        <w:t xml:space="preserve"> which is </w:t>
      </w:r>
      <w:r w:rsidR="00857DAA" w:rsidRPr="000E18C5">
        <w:rPr>
          <w:rFonts w:asciiTheme="majorBidi" w:hAnsiTheme="majorBidi" w:cstheme="majorBidi"/>
          <w:lang w:eastAsia="zh-CN"/>
        </w:rPr>
        <w:t>a</w:t>
      </w:r>
      <w:r w:rsidR="00857DAA">
        <w:rPr>
          <w:rFonts w:asciiTheme="majorBidi" w:hAnsiTheme="majorBidi" w:cstheme="majorBidi"/>
          <w:lang w:eastAsia="zh-CN"/>
        </w:rPr>
        <w:t xml:space="preserve">pproximately </w:t>
      </w:r>
      <w:r w:rsidR="004C2BA4" w:rsidRPr="000E18C5">
        <w:rPr>
          <w:rFonts w:asciiTheme="majorBidi" w:hAnsiTheme="majorBidi" w:cstheme="majorBidi"/>
          <w:lang w:eastAsia="zh-CN"/>
        </w:rPr>
        <w:t xml:space="preserve">the operation temperature of UMo fuels in </w:t>
      </w:r>
      <w:ins w:id="56" w:author="Hu, Shenyang" w:date="2021-04-24T09:40:00Z">
        <w:r w:rsidR="00A75CE0">
          <w:rPr>
            <w:rFonts w:asciiTheme="majorBidi" w:hAnsiTheme="majorBidi" w:cstheme="majorBidi"/>
            <w:lang w:eastAsia="zh-CN"/>
          </w:rPr>
          <w:t>high performance research reactor</w:t>
        </w:r>
        <w:r w:rsidR="00D903CE">
          <w:rPr>
            <w:rFonts w:asciiTheme="majorBidi" w:hAnsiTheme="majorBidi" w:cstheme="majorBidi"/>
            <w:lang w:eastAsia="zh-CN"/>
          </w:rPr>
          <w:t>s</w:t>
        </w:r>
      </w:ins>
      <w:r w:rsidR="00907F29">
        <w:rPr>
          <w:rFonts w:asciiTheme="majorBidi" w:hAnsiTheme="majorBidi" w:cstheme="majorBidi"/>
          <w:lang w:eastAsia="zh-CN"/>
        </w:rPr>
        <w:fldChar w:fldCharType="begin"/>
      </w:r>
      <w:r w:rsidR="00907F29">
        <w:rPr>
          <w:rFonts w:asciiTheme="majorBidi" w:hAnsiTheme="majorBidi" w:cstheme="majorBidi"/>
          <w:lang w:eastAsia="zh-CN"/>
        </w:rPr>
        <w:instrText xml:space="preserve"> ADDIN EN.CITE &lt;EndNote&gt;&lt;Cite&gt;&lt;Author&gt;Meyer&lt;/Author&gt;&lt;Year&gt;2016&lt;/Year&gt;&lt;RecNum&gt;2156&lt;/RecNum&gt;&lt;DisplayText&gt;[42]&lt;/DisplayText&gt;&lt;record&gt;&lt;rec-number&gt;2156&lt;/rec-number&gt;&lt;foreign-keys&gt;&lt;key app="EN" db-id="z2dws5pr0dxws8exxvxpxp2u05s5ps9w2rtz" timestamp="1596478607"&gt;2156&lt;/key&gt;&lt;/foreign-keys&gt;&lt;ref-type name="Report"&gt;27&lt;/ref-type&gt;&lt;contributors&gt;&lt;authors&gt;&lt;author&gt;Meyer, M.&lt;/author&gt;&lt;author&gt;Rabin, B.H.&lt;/author&gt;&lt;author&gt;Cole, J.&lt;/author&gt;&lt;author&gt;Glagolenko, I.&lt;/author&gt;&lt;author&gt;Jones, W.&lt;/author&gt;&lt;author&gt;Jue, J.F.&lt;/author&gt;&lt;author&gt;Keiser, D.&lt;/author&gt;&lt;author&gt;Miller, C.&lt;/author&gt;&lt;author&gt;Moore, G.&lt;/author&gt;&lt;author&gt;Ozaltun, H.&lt;/author&gt;&lt;author&gt;Rice, F.&lt;/author&gt;&lt;author&gt;Robinson, A.&lt;/author&gt;&lt;author&gt;Wachs, D.&lt;/author&gt;&lt;author&gt;Williams, EW.&lt;/author&gt;&lt;author&gt;Woolstenhulme, N.&lt;/author&gt;&lt;/authors&gt;&lt;/contributors&gt;&lt;titles&gt;&lt;title&gt;Research and Development Report for U-Mo Monolithic Fuel&lt;/title&gt;&lt;secondary-title&gt;T&lt;/secondary-title&gt;&lt;/titles&gt;&lt;volume&gt;Technical Report, INL/EXT-17-40975&lt;/volume&gt;&lt;dates&gt;&lt;year&gt;2016&lt;/year&gt;&lt;/dates&gt;&lt;publisher&gt;Idaho National Laboratory, Idaho Falls/ID&lt;/publisher&gt;&lt;urls&gt;&lt;/urls&gt;&lt;/record&gt;&lt;/Cite&gt;&lt;/EndNote&gt;</w:instrText>
      </w:r>
      <w:r w:rsidR="00907F29">
        <w:rPr>
          <w:rFonts w:asciiTheme="majorBidi" w:hAnsiTheme="majorBidi" w:cstheme="majorBidi"/>
          <w:lang w:eastAsia="zh-CN"/>
        </w:rPr>
        <w:fldChar w:fldCharType="separate"/>
      </w:r>
      <w:r w:rsidR="00907F29">
        <w:rPr>
          <w:rFonts w:asciiTheme="majorBidi" w:hAnsiTheme="majorBidi" w:cstheme="majorBidi"/>
          <w:noProof/>
          <w:lang w:eastAsia="zh-CN"/>
        </w:rPr>
        <w:t>[42]</w:t>
      </w:r>
      <w:r w:rsidR="00907F29">
        <w:rPr>
          <w:rFonts w:asciiTheme="majorBidi" w:hAnsiTheme="majorBidi" w:cstheme="majorBidi"/>
          <w:lang w:eastAsia="zh-CN"/>
        </w:rPr>
        <w:fldChar w:fldCharType="end"/>
      </w:r>
      <w:del w:id="57" w:author="Hu, Shenyang" w:date="2021-04-24T09:40:00Z">
        <w:r w:rsidR="004C2BA4" w:rsidRPr="00FE7029" w:rsidDel="00F14689">
          <w:rPr>
            <w:rFonts w:asciiTheme="majorBidi" w:hAnsiTheme="majorBidi" w:cstheme="majorBidi"/>
            <w:highlight w:val="yellow"/>
            <w:lang w:eastAsia="zh-CN"/>
            <w:rPrChange w:id="58" w:author="Hu, Shenyang" w:date="2021-04-23T15:31:00Z">
              <w:rPr>
                <w:rFonts w:asciiTheme="majorBidi" w:hAnsiTheme="majorBidi" w:cstheme="majorBidi"/>
                <w:lang w:eastAsia="zh-CN"/>
              </w:rPr>
            </w:rPrChange>
          </w:rPr>
          <w:delText>HPRR</w:delText>
        </w:r>
        <w:r w:rsidR="00857DAA" w:rsidRPr="00FE7029" w:rsidDel="00F14689">
          <w:rPr>
            <w:rFonts w:asciiTheme="majorBidi" w:hAnsiTheme="majorBidi" w:cstheme="majorBidi"/>
            <w:highlight w:val="yellow"/>
            <w:lang w:eastAsia="zh-CN"/>
            <w:rPrChange w:id="59" w:author="Hu, Shenyang" w:date="2021-04-23T15:31:00Z">
              <w:rPr>
                <w:rFonts w:asciiTheme="majorBidi" w:hAnsiTheme="majorBidi" w:cstheme="majorBidi"/>
                <w:lang w:eastAsia="zh-CN"/>
              </w:rPr>
            </w:rPrChange>
          </w:rPr>
          <w:delText>s</w:delText>
        </w:r>
      </w:del>
      <w:r w:rsidR="004C2BA4" w:rsidRPr="000E18C5">
        <w:rPr>
          <w:rFonts w:asciiTheme="majorBidi" w:hAnsiTheme="majorBidi" w:cstheme="majorBidi"/>
          <w:lang w:eastAsia="zh-CN"/>
        </w:rPr>
        <w:t xml:space="preserve">. </w:t>
      </w:r>
      <w:r w:rsidR="003E0887" w:rsidRPr="000E18C5">
        <w:rPr>
          <w:rFonts w:asciiTheme="majorBidi" w:hAnsiTheme="majorBidi" w:cstheme="majorBidi"/>
          <w:lang w:eastAsia="zh-CN"/>
        </w:rPr>
        <w:t xml:space="preserve">From </w:t>
      </w:r>
      <w:proofErr w:type="spellStart"/>
      <w:r w:rsidR="003E0887" w:rsidRPr="000E18C5">
        <w:rPr>
          <w:rFonts w:asciiTheme="majorBidi" w:hAnsiTheme="majorBidi" w:cstheme="majorBidi"/>
          <w:lang w:eastAsia="zh-CN"/>
        </w:rPr>
        <w:t>Eqs</w:t>
      </w:r>
      <w:proofErr w:type="spellEnd"/>
      <w:r w:rsidR="003E0887" w:rsidRPr="000E18C5">
        <w:rPr>
          <w:rFonts w:asciiTheme="majorBidi" w:hAnsiTheme="majorBidi" w:cstheme="majorBidi"/>
          <w:lang w:eastAsia="zh-CN"/>
        </w:rPr>
        <w:t>.</w:t>
      </w:r>
      <w:r w:rsidR="00513564" w:rsidRPr="000E18C5">
        <w:rPr>
          <w:rFonts w:asciiTheme="majorBidi" w:hAnsiTheme="majorBidi" w:cstheme="majorBidi"/>
          <w:lang w:eastAsia="zh-CN"/>
        </w:rPr>
        <w:t xml:space="preserve"> (30, 32)</w:t>
      </w:r>
      <w:r w:rsidR="00857DAA">
        <w:rPr>
          <w:rFonts w:asciiTheme="majorBidi" w:hAnsiTheme="majorBidi" w:cstheme="majorBidi"/>
          <w:lang w:eastAsia="zh-CN"/>
        </w:rPr>
        <w:t>,</w:t>
      </w:r>
      <w:r w:rsidR="00513564" w:rsidRPr="000E18C5">
        <w:rPr>
          <w:rFonts w:asciiTheme="majorBidi" w:hAnsiTheme="majorBidi" w:cstheme="majorBidi"/>
          <w:lang w:eastAsia="zh-CN"/>
        </w:rPr>
        <w:t xml:space="preserve"> </w:t>
      </w:r>
      <m:oMath>
        <m:r>
          <w:rPr>
            <w:rFonts w:ascii="Cambria Math" w:hAnsi="Cambria Math" w:cstheme="majorBidi"/>
          </w:rPr>
          <m:t>E</m:t>
        </m:r>
      </m:oMath>
      <w:r w:rsidR="003E0887" w:rsidRPr="000E18C5">
        <w:rPr>
          <w:rFonts w:asciiTheme="majorBidi" w:hAnsiTheme="majorBidi" w:cstheme="majorBidi"/>
        </w:rPr>
        <w:t xml:space="preserve"> </w:t>
      </w:r>
      <w:r w:rsidR="00857DAA">
        <w:rPr>
          <w:rFonts w:asciiTheme="majorBidi" w:hAnsiTheme="majorBidi" w:cstheme="majorBidi"/>
        </w:rPr>
        <w:t>is</w:t>
      </w:r>
      <w:r w:rsidR="003E0887" w:rsidRPr="000E18C5">
        <w:rPr>
          <w:rFonts w:asciiTheme="majorBidi" w:hAnsiTheme="majorBidi" w:cstheme="majorBidi"/>
        </w:rPr>
        <w:t xml:space="preserve"> 70</w:t>
      </w:r>
      <w:r w:rsidR="00857DAA">
        <w:rPr>
          <w:rFonts w:asciiTheme="majorBidi" w:hAnsiTheme="majorBidi" w:cstheme="majorBidi"/>
        </w:rPr>
        <w:t xml:space="preserve"> </w:t>
      </w:r>
      <w:r w:rsidR="003E0887" w:rsidRPr="000E18C5">
        <w:rPr>
          <w:rFonts w:asciiTheme="majorBidi" w:hAnsiTheme="majorBidi" w:cstheme="majorBidi"/>
        </w:rPr>
        <w:t xml:space="preserve">GPa </w:t>
      </w:r>
      <w:r w:rsidR="00857DAA">
        <w:rPr>
          <w:rFonts w:asciiTheme="majorBidi" w:hAnsiTheme="majorBidi" w:cstheme="majorBidi"/>
        </w:rPr>
        <w:t xml:space="preserve">and the </w:t>
      </w:r>
      <w:r w:rsidR="00857DAA" w:rsidRPr="000E18C5">
        <w:rPr>
          <w:rFonts w:asciiTheme="majorBidi" w:hAnsiTheme="majorBidi" w:cstheme="majorBidi"/>
        </w:rPr>
        <w:t xml:space="preserve">yield strength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oMath>
      <w:r w:rsidR="00857DAA" w:rsidRPr="000E18C5">
        <w:rPr>
          <w:rFonts w:asciiTheme="majorBidi" w:hAnsiTheme="majorBidi" w:cstheme="majorBidi"/>
        </w:rPr>
        <w:t xml:space="preserve"> is 0.718</w:t>
      </w:r>
      <w:r w:rsidR="00857DAA">
        <w:rPr>
          <w:rFonts w:asciiTheme="majorBidi" w:hAnsiTheme="majorBidi" w:cstheme="majorBidi"/>
        </w:rPr>
        <w:t xml:space="preserve"> </w:t>
      </w:r>
      <w:r w:rsidR="00857DAA" w:rsidRPr="000E18C5">
        <w:rPr>
          <w:rFonts w:asciiTheme="majorBidi" w:hAnsiTheme="majorBidi" w:cstheme="majorBidi"/>
        </w:rPr>
        <w:t>GPa</w:t>
      </w:r>
      <w:r w:rsidR="00857DAA">
        <w:rPr>
          <w:rFonts w:asciiTheme="majorBidi" w:hAnsiTheme="majorBidi" w:cstheme="majorBidi"/>
        </w:rPr>
        <w:t xml:space="preserve"> </w:t>
      </w:r>
      <w:r w:rsidR="004C2BA4" w:rsidRPr="000E18C5">
        <w:rPr>
          <w:rFonts w:asciiTheme="majorBidi" w:hAnsiTheme="majorBidi" w:cstheme="majorBidi"/>
          <w:lang w:eastAsia="zh-CN"/>
        </w:rPr>
        <w:t xml:space="preserve">at  </w:t>
      </w:r>
      <m:oMath>
        <m:r>
          <w:rPr>
            <w:rFonts w:ascii="Cambria Math" w:eastAsiaTheme="minorHAnsi" w:hAnsi="Cambria Math" w:cstheme="majorBidi"/>
          </w:rPr>
          <m:t>T=500K</m:t>
        </m:r>
      </m:oMath>
      <w:r w:rsidR="00857DAA">
        <w:rPr>
          <w:rFonts w:asciiTheme="majorBidi" w:hAnsiTheme="majorBidi" w:cstheme="majorBidi"/>
        </w:rPr>
        <w:t xml:space="preserve">. </w:t>
      </w:r>
      <w:ins w:id="60" w:author="Hu, Shenyang" w:date="2021-04-24T13:50:00Z">
        <w:r w:rsidR="00515811">
          <w:rPr>
            <w:rFonts w:asciiTheme="majorBidi" w:hAnsiTheme="majorBidi" w:cstheme="majorBidi"/>
          </w:rPr>
          <w:t xml:space="preserve">The </w:t>
        </w:r>
        <w:r w:rsidR="000E10C1">
          <w:rPr>
            <w:rFonts w:asciiTheme="majorBidi" w:hAnsiTheme="majorBidi" w:cstheme="majorBidi"/>
          </w:rPr>
          <w:t xml:space="preserve">constant </w:t>
        </w:r>
      </w:ins>
      <w:ins w:id="61" w:author="Hu, Shenyang" w:date="2021-04-24T13:51:00Z">
        <w:r w:rsidR="000E10C1" w:rsidRPr="008A16CC">
          <w:rPr>
            <w:rFonts w:asciiTheme="majorBidi" w:hAnsiTheme="majorBidi" w:cstheme="majorBidi"/>
            <w:i/>
            <w:rPrChange w:id="62" w:author="Hu, Shenyang" w:date="2021-04-24T14:02:00Z">
              <w:rPr>
                <w:rFonts w:asciiTheme="majorBidi" w:hAnsiTheme="majorBidi" w:cstheme="majorBidi"/>
                <w:i/>
                <w:highlight w:val="yellow"/>
              </w:rPr>
            </w:rPrChange>
          </w:rPr>
          <w:t>H</w:t>
        </w:r>
        <w:r w:rsidR="000E10C1">
          <w:rPr>
            <w:rFonts w:asciiTheme="majorBidi" w:hAnsiTheme="majorBidi" w:cstheme="majorBidi"/>
            <w:i/>
          </w:rPr>
          <w:t xml:space="preserve"> </w:t>
        </w:r>
        <w:r w:rsidR="000E10C1" w:rsidRPr="000E10C1">
          <w:rPr>
            <w:rFonts w:asciiTheme="majorBidi" w:hAnsiTheme="majorBidi" w:cstheme="majorBidi"/>
            <w:iCs/>
            <w:rPrChange w:id="63" w:author="Hu, Shenyang" w:date="2021-04-24T13:51:00Z">
              <w:rPr>
                <w:rFonts w:asciiTheme="majorBidi" w:hAnsiTheme="majorBidi" w:cstheme="majorBidi"/>
                <w:i/>
              </w:rPr>
            </w:rPrChange>
          </w:rPr>
          <w:t>in</w:t>
        </w:r>
        <w:r w:rsidR="006B7E31">
          <w:rPr>
            <w:rFonts w:asciiTheme="majorBidi" w:hAnsiTheme="majorBidi" w:cstheme="majorBidi"/>
            <w:iCs/>
          </w:rPr>
          <w:t xml:space="preserve"> Eq. (30) is set to be </w:t>
        </w:r>
      </w:ins>
      <m:oMath>
        <m:r>
          <w:ins w:id="64" w:author="Hu, Shenyang" w:date="2021-04-24T13:55:00Z">
            <m:rPr>
              <m:sty m:val="p"/>
            </m:rPr>
            <w:rPr>
              <w:rFonts w:ascii="Cambria Math" w:eastAsia="Times New Roman" w:hAnsi="Cambria Math" w:cstheme="majorBidi"/>
              <w:lang w:eastAsia="zh-CN"/>
            </w:rPr>
            <m:t>5.0×</m:t>
          </w:ins>
        </m:r>
        <m:sSup>
          <m:sSupPr>
            <m:ctrlPr>
              <w:ins w:id="65" w:author="Hu, Shenyang" w:date="2021-04-24T13:56:00Z">
                <w:rPr>
                  <w:rFonts w:ascii="Cambria Math" w:eastAsia="Times New Roman" w:hAnsi="Cambria Math" w:cstheme="majorBidi"/>
                  <w:lang w:eastAsia="zh-CN"/>
                </w:rPr>
              </w:ins>
            </m:ctrlPr>
          </m:sSupPr>
          <m:e>
            <m:r>
              <w:ins w:id="66" w:author="Hu, Shenyang" w:date="2021-04-24T13:56:00Z">
                <m:rPr>
                  <m:sty m:val="p"/>
                </m:rPr>
                <w:rPr>
                  <w:rFonts w:ascii="Cambria Math" w:eastAsia="Times New Roman" w:hAnsi="Cambria Math" w:cstheme="majorBidi"/>
                  <w:lang w:eastAsia="zh-CN"/>
                </w:rPr>
                <m:t>10</m:t>
              </w:ins>
            </m:r>
          </m:e>
          <m:sup>
            <m:r>
              <w:ins w:id="67" w:author="Hu, Shenyang" w:date="2021-04-24T13:56:00Z">
                <w:rPr>
                  <w:rFonts w:ascii="Cambria Math" w:eastAsia="Times New Roman" w:hAnsi="Cambria Math" w:cstheme="majorBidi"/>
                  <w:lang w:eastAsia="zh-CN"/>
                </w:rPr>
                <m:t>6</m:t>
              </w:ins>
            </m:r>
          </m:sup>
        </m:sSup>
        <m:r>
          <w:ins w:id="68" w:author="Hu, Shenyang" w:date="2021-04-24T13:56:00Z">
            <w:rPr>
              <w:rFonts w:ascii="Cambria Math" w:eastAsia="Times New Roman" w:hAnsi="Cambria Math" w:cstheme="majorBidi"/>
              <w:lang w:eastAsia="zh-CN"/>
            </w:rPr>
            <m:t>Pa</m:t>
          </w:ins>
        </m:r>
        <m:r>
          <w:ins w:id="69" w:author="Hu, Shenyang" w:date="2021-04-24T13:56:00Z">
            <m:rPr>
              <m:sty m:val="p"/>
            </m:rPr>
            <w:rPr>
              <w:rFonts w:ascii="Cambria Math" w:hAnsi="Cambria Math" w:cstheme="majorBidi"/>
            </w:rPr>
            <m:t>.</m:t>
          </w:ins>
        </m:r>
      </m:oMath>
      <w:ins w:id="70" w:author="Hu, Shenyang" w:date="2021-04-24T13:51:00Z">
        <w:r w:rsidR="000E10C1">
          <w:rPr>
            <w:rFonts w:asciiTheme="majorBidi" w:hAnsiTheme="majorBidi" w:cstheme="majorBidi"/>
            <w:i/>
          </w:rPr>
          <w:t xml:space="preserve"> </w:t>
        </w:r>
      </w:ins>
      <w:ins w:id="71" w:author="Hu, Shenyang" w:date="2021-04-24T13:50:00Z">
        <w:r w:rsidR="000E10C1">
          <w:rPr>
            <w:rFonts w:asciiTheme="majorBidi" w:hAnsiTheme="majorBidi" w:cstheme="majorBidi"/>
          </w:rPr>
          <w:t xml:space="preserve"> </w:t>
        </w:r>
      </w:ins>
      <w:r w:rsidR="00857DAA" w:rsidRPr="003C4143">
        <w:rPr>
          <w:rFonts w:ascii="Symbol" w:hAnsi="Symbol" w:cstheme="majorBidi"/>
        </w:rPr>
        <w:t></w:t>
      </w:r>
      <w:r w:rsidR="00857DAA">
        <w:rPr>
          <w:rFonts w:ascii="Symbol" w:hAnsi="Symbol" w:cstheme="majorBidi"/>
        </w:rPr>
        <w:t></w:t>
      </w:r>
      <w:r w:rsidR="00EA4647" w:rsidRPr="000E18C5">
        <w:rPr>
          <w:rFonts w:asciiTheme="majorBidi" w:hAnsiTheme="majorBidi" w:cstheme="majorBidi"/>
        </w:rPr>
        <w:t xml:space="preserve">UMo has </w:t>
      </w:r>
      <w:r w:rsidR="00857DAA">
        <w:rPr>
          <w:rFonts w:asciiTheme="majorBidi" w:hAnsiTheme="majorBidi" w:cstheme="majorBidi"/>
        </w:rPr>
        <w:t xml:space="preserve">a </w:t>
      </w:r>
      <w:r w:rsidR="00EA4647" w:rsidRPr="000E18C5">
        <w:rPr>
          <w:rFonts w:asciiTheme="majorBidi" w:hAnsiTheme="majorBidi" w:cstheme="majorBidi"/>
        </w:rPr>
        <w:t>b</w:t>
      </w:r>
      <w:r w:rsidR="00857DAA">
        <w:rPr>
          <w:rFonts w:asciiTheme="majorBidi" w:hAnsiTheme="majorBidi" w:cstheme="majorBidi"/>
        </w:rPr>
        <w:t>ody-</w:t>
      </w:r>
      <w:r w:rsidR="00EA4647" w:rsidRPr="000E18C5">
        <w:rPr>
          <w:rFonts w:asciiTheme="majorBidi" w:hAnsiTheme="majorBidi" w:cstheme="majorBidi"/>
        </w:rPr>
        <w:t>c</w:t>
      </w:r>
      <w:r w:rsidR="00857DAA">
        <w:rPr>
          <w:rFonts w:asciiTheme="majorBidi" w:hAnsiTheme="majorBidi" w:cstheme="majorBidi"/>
        </w:rPr>
        <w:t xml:space="preserve">entered </w:t>
      </w:r>
      <w:r w:rsidR="00EA4647" w:rsidRPr="000E18C5">
        <w:rPr>
          <w:rFonts w:asciiTheme="majorBidi" w:hAnsiTheme="majorBidi" w:cstheme="majorBidi"/>
        </w:rPr>
        <w:t>c</w:t>
      </w:r>
      <w:r w:rsidR="00857DAA">
        <w:rPr>
          <w:rFonts w:asciiTheme="majorBidi" w:hAnsiTheme="majorBidi" w:cstheme="majorBidi"/>
        </w:rPr>
        <w:t>ubic (bcc)</w:t>
      </w:r>
      <w:r w:rsidR="00EA4647" w:rsidRPr="000E18C5">
        <w:rPr>
          <w:rFonts w:asciiTheme="majorBidi" w:hAnsiTheme="majorBidi" w:cstheme="majorBidi"/>
        </w:rPr>
        <w:t xml:space="preserve"> structure, </w:t>
      </w:r>
      <w:r w:rsidR="00857DAA">
        <w:rPr>
          <w:rFonts w:asciiTheme="majorBidi" w:hAnsiTheme="majorBidi" w:cstheme="majorBidi"/>
        </w:rPr>
        <w:t xml:space="preserve">where </w:t>
      </w:r>
      <w:r w:rsidR="00EA4647" w:rsidRPr="000E18C5">
        <w:rPr>
          <w:rFonts w:asciiTheme="majorBidi" w:eastAsia="Times New Roman" w:hAnsiTheme="majorBidi" w:cstheme="majorBidi"/>
          <w:lang w:eastAsia="zh-CN"/>
        </w:rPr>
        <w:t xml:space="preserve">24 slip systems </w:t>
      </w:r>
      <w:proofErr w:type="gramStart"/>
      <w:r w:rsidR="00EA4647" w:rsidRPr="000E18C5">
        <w:rPr>
          <w:rFonts w:asciiTheme="majorBidi" w:eastAsia="Times New Roman" w:hAnsiTheme="majorBidi" w:cstheme="majorBidi"/>
          <w:lang w:eastAsia="zh-CN"/>
        </w:rPr>
        <w:t>are often activated</w:t>
      </w:r>
      <w:proofErr w:type="gramEnd"/>
      <w:r w:rsidR="00EA4647" w:rsidRPr="000E18C5">
        <w:rPr>
          <w:rFonts w:asciiTheme="majorBidi" w:eastAsia="Times New Roman" w:hAnsiTheme="majorBidi" w:cstheme="majorBidi"/>
          <w:lang w:eastAsia="zh-CN"/>
        </w:rPr>
        <w:t xml:space="preserve"> during deformation</w:t>
      </w:r>
      <w:r w:rsidR="00857DAA">
        <w:rPr>
          <w:rFonts w:asciiTheme="majorBidi" w:eastAsia="Times New Roman" w:hAnsiTheme="majorBidi" w:cstheme="majorBidi"/>
          <w:lang w:eastAsia="zh-CN"/>
        </w:rPr>
        <w:t xml:space="preserve">; </w:t>
      </w:r>
      <w:r w:rsidR="00EA4647" w:rsidRPr="000E18C5">
        <w:rPr>
          <w:rFonts w:asciiTheme="majorBidi" w:eastAsia="Times New Roman" w:hAnsiTheme="majorBidi" w:cstheme="majorBidi"/>
          <w:lang w:eastAsia="zh-CN"/>
        </w:rPr>
        <w:t xml:space="preserve">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EA4647" w:rsidRPr="000E18C5">
        <w:rPr>
          <w:rFonts w:asciiTheme="majorBidi" w:eastAsia="Times New Roman" w:hAnsiTheme="majorBidi" w:cstheme="majorBidi"/>
          <w:lang w:eastAsia="zh-CN"/>
        </w:rPr>
        <w:t xml:space="preserve"> and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211</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0A4CC6" w:rsidRPr="000E18C5">
        <w:rPr>
          <w:rFonts w:asciiTheme="majorBidi" w:eastAsia="Times New Roman" w:hAnsiTheme="majorBidi" w:cstheme="majorBidi"/>
          <w:lang w:eastAsia="zh-CN"/>
        </w:rPr>
        <w:t xml:space="preserve"> systems</w:t>
      </w:r>
      <w:r w:rsidR="00EA4647" w:rsidRPr="000E18C5">
        <w:rPr>
          <w:rFonts w:asciiTheme="majorBidi" w:eastAsia="Times New Roman" w:hAnsiTheme="majorBidi" w:cstheme="majorBidi"/>
          <w:lang w:eastAsia="zh-CN"/>
        </w:rPr>
        <w:t xml:space="preserve">. </w:t>
      </w:r>
      <w:r w:rsidR="000A4CC6" w:rsidRPr="000E18C5">
        <w:rPr>
          <w:rFonts w:asciiTheme="majorBidi" w:eastAsia="Times New Roman" w:hAnsiTheme="majorBidi" w:cstheme="majorBidi"/>
          <w:lang w:eastAsia="zh-CN"/>
        </w:rPr>
        <w:t xml:space="preserve"> </w:t>
      </w:r>
      <w:r w:rsidR="00A25DE5" w:rsidRPr="000E18C5">
        <w:rPr>
          <w:rFonts w:asciiTheme="majorBidi" w:eastAsia="Times New Roman" w:hAnsiTheme="majorBidi" w:cstheme="majorBidi"/>
          <w:lang w:eastAsia="zh-CN"/>
        </w:rPr>
        <w:t xml:space="preserve">The crystal plasticity model </w:t>
      </w:r>
      <w:r w:rsidR="00535159" w:rsidRPr="000E18C5">
        <w:rPr>
          <w:rFonts w:asciiTheme="majorBidi" w:eastAsia="Times New Roman" w:hAnsiTheme="majorBidi" w:cstheme="majorBidi"/>
          <w:lang w:eastAsia="zh-CN"/>
        </w:rPr>
        <w:t xml:space="preserve">is general </w:t>
      </w:r>
      <w:r w:rsidR="00857DAA">
        <w:rPr>
          <w:rFonts w:asciiTheme="majorBidi" w:eastAsia="Times New Roman" w:hAnsiTheme="majorBidi" w:cstheme="majorBidi"/>
          <w:lang w:eastAsia="zh-CN"/>
        </w:rPr>
        <w:t>and</w:t>
      </w:r>
      <w:r w:rsidR="00857DAA" w:rsidRPr="000E18C5">
        <w:rPr>
          <w:rFonts w:asciiTheme="majorBidi" w:eastAsia="Times New Roman" w:hAnsiTheme="majorBidi" w:cstheme="majorBidi"/>
          <w:lang w:eastAsia="zh-CN"/>
        </w:rPr>
        <w:t xml:space="preserve"> </w:t>
      </w:r>
      <w:r w:rsidR="00535159" w:rsidRPr="000E18C5">
        <w:rPr>
          <w:rFonts w:asciiTheme="majorBidi" w:eastAsia="Times New Roman" w:hAnsiTheme="majorBidi" w:cstheme="majorBidi"/>
          <w:lang w:eastAsia="zh-CN"/>
        </w:rPr>
        <w:t>can consider all the slip syst</w:t>
      </w:r>
      <w:r w:rsidR="00F33E64" w:rsidRPr="000E18C5">
        <w:rPr>
          <w:rFonts w:asciiTheme="majorBidi" w:eastAsia="Times New Roman" w:hAnsiTheme="majorBidi" w:cstheme="majorBidi"/>
          <w:lang w:eastAsia="zh-CN"/>
        </w:rPr>
        <w:t>ems</w:t>
      </w:r>
      <w:r w:rsidR="00535159" w:rsidRPr="000E18C5">
        <w:rPr>
          <w:rFonts w:asciiTheme="majorBidi" w:eastAsia="Times New Roman" w:hAnsiTheme="majorBidi" w:cstheme="majorBidi"/>
          <w:lang w:eastAsia="zh-CN"/>
        </w:rPr>
        <w:t xml:space="preserve">. </w:t>
      </w:r>
      <w:r w:rsidR="00480077" w:rsidRPr="000E18C5">
        <w:rPr>
          <w:rFonts w:asciiTheme="majorBidi" w:eastAsia="Times New Roman" w:hAnsiTheme="majorBidi" w:cstheme="majorBidi"/>
          <w:lang w:eastAsia="zh-CN"/>
        </w:rPr>
        <w:t xml:space="preserve">For model </w:t>
      </w:r>
      <w:r w:rsidR="00F33E64" w:rsidRPr="000E18C5">
        <w:rPr>
          <w:rFonts w:asciiTheme="majorBidi" w:eastAsia="Times New Roman" w:hAnsiTheme="majorBidi" w:cstheme="majorBidi"/>
          <w:lang w:eastAsia="zh-CN"/>
        </w:rPr>
        <w:t>validation</w:t>
      </w:r>
      <w:r w:rsidR="00480077" w:rsidRPr="000E18C5">
        <w:rPr>
          <w:rFonts w:asciiTheme="majorBidi" w:eastAsia="Times New Roman" w:hAnsiTheme="majorBidi" w:cstheme="majorBidi"/>
          <w:lang w:eastAsia="zh-CN"/>
        </w:rPr>
        <w:t>,</w:t>
      </w:r>
      <w:r w:rsidR="000A4CC6" w:rsidRPr="000E18C5">
        <w:rPr>
          <w:rFonts w:asciiTheme="majorBidi" w:eastAsia="Times New Roman" w:hAnsiTheme="majorBidi" w:cstheme="majorBidi"/>
          <w:lang w:eastAsia="zh-CN"/>
        </w:rPr>
        <w:t xml:space="preserve"> </w:t>
      </w:r>
      <w:r w:rsidR="00566894" w:rsidRPr="000E18C5">
        <w:rPr>
          <w:rFonts w:asciiTheme="majorBidi" w:eastAsia="Times New Roman" w:hAnsiTheme="majorBidi" w:cstheme="majorBidi"/>
          <w:lang w:eastAsia="zh-CN"/>
        </w:rPr>
        <w:t xml:space="preserve">only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566894" w:rsidRPr="000E18C5">
        <w:rPr>
          <w:rFonts w:asciiTheme="majorBidi" w:eastAsia="Times New Roman" w:hAnsiTheme="majorBidi" w:cstheme="majorBidi"/>
          <w:lang w:eastAsia="zh-CN"/>
        </w:rPr>
        <w:t xml:space="preserve"> slip system</w:t>
      </w:r>
      <w:r w:rsidR="0099264C" w:rsidRPr="000E18C5">
        <w:rPr>
          <w:rFonts w:asciiTheme="majorBidi" w:eastAsia="Times New Roman" w:hAnsiTheme="majorBidi" w:cstheme="majorBidi"/>
          <w:lang w:eastAsia="zh-CN"/>
        </w:rPr>
        <w:t>s</w:t>
      </w:r>
      <w:r w:rsidR="00566894" w:rsidRPr="000E18C5">
        <w:rPr>
          <w:rFonts w:asciiTheme="majorBidi" w:eastAsia="Times New Roman" w:hAnsiTheme="majorBidi" w:cstheme="majorBidi"/>
          <w:lang w:eastAsia="zh-CN"/>
        </w:rPr>
        <w:t xml:space="preserve"> are considered</w:t>
      </w:r>
      <w:r w:rsidR="00F33E64" w:rsidRPr="000E18C5">
        <w:rPr>
          <w:rFonts w:asciiTheme="majorBidi" w:eastAsia="Times New Roman" w:hAnsiTheme="majorBidi" w:cstheme="majorBidi"/>
          <w:lang w:eastAsia="zh-CN"/>
        </w:rPr>
        <w:t xml:space="preserve"> in the simulations</w:t>
      </w:r>
      <w:r w:rsidR="00F875D1" w:rsidRPr="000E18C5">
        <w:rPr>
          <w:rFonts w:asciiTheme="majorBidi" w:eastAsia="Times New Roman" w:hAnsiTheme="majorBidi" w:cstheme="majorBidi"/>
          <w:lang w:eastAsia="zh-CN"/>
        </w:rPr>
        <w:t>.</w:t>
      </w:r>
      <w:r w:rsidR="00566894" w:rsidRPr="000E18C5">
        <w:rPr>
          <w:rFonts w:asciiTheme="majorBidi" w:eastAsia="Times New Roman" w:hAnsiTheme="majorBidi" w:cstheme="majorBidi"/>
          <w:lang w:eastAsia="zh-CN"/>
        </w:rPr>
        <w:t xml:space="preserve"> </w:t>
      </w:r>
      <w:r w:rsidR="00EA4647" w:rsidRPr="000E18C5">
        <w:rPr>
          <w:rFonts w:asciiTheme="majorBidi" w:eastAsia="Times New Roman" w:hAnsiTheme="majorBidi" w:cstheme="majorBidi"/>
          <w:lang w:eastAsia="zh-CN"/>
        </w:rPr>
        <w:t xml:space="preserve"> </w:t>
      </w:r>
      <w:r w:rsidR="00BF123A" w:rsidRPr="000E18C5">
        <w:rPr>
          <w:rFonts w:asciiTheme="majorBidi" w:eastAsia="Times New Roman" w:hAnsiTheme="majorBidi" w:cstheme="majorBidi"/>
          <w:lang w:eastAsia="zh-CN"/>
        </w:rPr>
        <w:t xml:space="preserve">In addition, </w:t>
      </w:r>
      <w:r w:rsidR="00F74BEB" w:rsidRPr="000E18C5">
        <w:rPr>
          <w:rFonts w:asciiTheme="majorBidi" w:eastAsia="Times New Roman" w:hAnsiTheme="majorBidi" w:cstheme="majorBidi"/>
          <w:lang w:eastAsia="zh-CN"/>
        </w:rPr>
        <w:t xml:space="preserve">the evolution of </w:t>
      </w:r>
      <w:r w:rsidR="00BF123A" w:rsidRPr="000E18C5">
        <w:rPr>
          <w:rFonts w:asciiTheme="majorBidi" w:eastAsia="Times New Roman" w:hAnsiTheme="majorBidi" w:cstheme="majorBidi"/>
          <w:lang w:eastAsia="zh-CN"/>
        </w:rPr>
        <w:t>radiation defect</w:t>
      </w:r>
      <w:r w:rsidR="00F74BEB" w:rsidRPr="000E18C5">
        <w:rPr>
          <w:rFonts w:asciiTheme="majorBidi" w:eastAsia="Times New Roman" w:hAnsiTheme="majorBidi" w:cstheme="majorBidi"/>
          <w:lang w:eastAsia="zh-CN"/>
        </w:rPr>
        <w:t>s such as vacanc</w:t>
      </w:r>
      <w:r w:rsidR="00857DAA">
        <w:rPr>
          <w:rFonts w:asciiTheme="majorBidi" w:eastAsia="Times New Roman" w:hAnsiTheme="majorBidi" w:cstheme="majorBidi"/>
          <w:lang w:eastAsia="zh-CN"/>
        </w:rPr>
        <w:t>ies</w:t>
      </w:r>
      <w:r w:rsidR="00F74BEB" w:rsidRPr="000E18C5">
        <w:rPr>
          <w:rFonts w:asciiTheme="majorBidi" w:eastAsia="Times New Roman" w:hAnsiTheme="majorBidi" w:cstheme="majorBidi"/>
          <w:lang w:eastAsia="zh-CN"/>
        </w:rPr>
        <w:t>, interstitials</w:t>
      </w:r>
      <w:r w:rsidR="00857DAA">
        <w:rPr>
          <w:rFonts w:asciiTheme="majorBidi" w:eastAsia="Times New Roman" w:hAnsiTheme="majorBidi" w:cstheme="majorBidi"/>
          <w:lang w:eastAsia="zh-CN"/>
        </w:rPr>
        <w:t>,</w:t>
      </w:r>
      <w:r w:rsidR="00F74BEB" w:rsidRPr="000E18C5">
        <w:rPr>
          <w:rFonts w:asciiTheme="majorBidi" w:eastAsia="Times New Roman" w:hAnsiTheme="majorBidi" w:cstheme="majorBidi"/>
          <w:lang w:eastAsia="zh-CN"/>
        </w:rPr>
        <w:t xml:space="preserve"> and their clusters </w:t>
      </w:r>
      <w:r w:rsidR="005A29F9" w:rsidRPr="000E18C5">
        <w:rPr>
          <w:rFonts w:asciiTheme="majorBidi" w:eastAsia="Times New Roman" w:hAnsiTheme="majorBidi" w:cstheme="majorBidi"/>
          <w:lang w:eastAsia="zh-CN"/>
        </w:rPr>
        <w:t>are</w:t>
      </w:r>
      <w:r w:rsidR="00F74BEB" w:rsidRPr="000E18C5">
        <w:rPr>
          <w:rFonts w:asciiTheme="majorBidi" w:eastAsia="Times New Roman" w:hAnsiTheme="majorBidi" w:cstheme="majorBidi"/>
          <w:lang w:eastAsia="zh-CN"/>
        </w:rPr>
        <w:t xml:space="preserve"> </w:t>
      </w:r>
      <w:r w:rsidR="00F33E64" w:rsidRPr="000E18C5">
        <w:rPr>
          <w:rFonts w:asciiTheme="majorBidi" w:eastAsia="Times New Roman" w:hAnsiTheme="majorBidi" w:cstheme="majorBidi"/>
          <w:lang w:eastAsia="zh-CN"/>
        </w:rPr>
        <w:t xml:space="preserve">not considered in </w:t>
      </w:r>
      <w:r w:rsidR="00857DAA">
        <w:rPr>
          <w:rFonts w:asciiTheme="majorBidi" w:eastAsia="Times New Roman" w:hAnsiTheme="majorBidi" w:cstheme="majorBidi"/>
          <w:lang w:eastAsia="zh-CN"/>
        </w:rPr>
        <w:t xml:space="preserve">the </w:t>
      </w:r>
      <w:r w:rsidR="00F33E64" w:rsidRPr="000E18C5">
        <w:rPr>
          <w:rFonts w:asciiTheme="majorBidi" w:eastAsia="Times New Roman" w:hAnsiTheme="majorBidi" w:cstheme="majorBidi"/>
          <w:lang w:eastAsia="zh-CN"/>
        </w:rPr>
        <w:t>current phase-field model</w:t>
      </w:r>
      <w:r w:rsidR="005A29F9" w:rsidRPr="000E18C5">
        <w:rPr>
          <w:rFonts w:asciiTheme="majorBidi" w:eastAsia="Times New Roman" w:hAnsiTheme="majorBidi" w:cstheme="majorBidi"/>
          <w:lang w:eastAsia="zh-CN"/>
        </w:rPr>
        <w:t xml:space="preserve">, </w:t>
      </w:r>
      <w:r w:rsidR="00857DAA">
        <w:rPr>
          <w:rFonts w:asciiTheme="majorBidi" w:eastAsia="Times New Roman" w:hAnsiTheme="majorBidi" w:cstheme="majorBidi"/>
          <w:lang w:eastAsia="zh-CN"/>
        </w:rPr>
        <w:t>whereas only</w:t>
      </w:r>
      <w:r w:rsidR="00857DAA" w:rsidRPr="000E18C5">
        <w:rPr>
          <w:rFonts w:asciiTheme="majorBidi" w:eastAsia="Times New Roman" w:hAnsiTheme="majorBidi" w:cstheme="majorBidi"/>
          <w:lang w:eastAsia="zh-CN"/>
        </w:rPr>
        <w:t xml:space="preserve"> </w:t>
      </w:r>
      <w:r w:rsidR="005A29F9" w:rsidRPr="000E18C5">
        <w:rPr>
          <w:rFonts w:asciiTheme="majorBidi" w:eastAsia="Times New Roman" w:hAnsiTheme="majorBidi" w:cstheme="majorBidi"/>
          <w:lang w:eastAsia="zh-CN"/>
        </w:rPr>
        <w:t xml:space="preserve">Xe diffusion and Xe gas bubble evolution are </w:t>
      </w:r>
      <w:r w:rsidR="00F33E64" w:rsidRPr="000E18C5">
        <w:rPr>
          <w:rFonts w:asciiTheme="majorBidi" w:eastAsia="Times New Roman" w:hAnsiTheme="majorBidi" w:cstheme="majorBidi"/>
          <w:lang w:eastAsia="zh-CN"/>
        </w:rPr>
        <w:t>taken into account</w:t>
      </w:r>
      <w:r w:rsidR="005A29F9" w:rsidRPr="000E18C5">
        <w:rPr>
          <w:rFonts w:asciiTheme="majorBidi" w:eastAsia="Times New Roman" w:hAnsiTheme="majorBidi" w:cstheme="majorBidi"/>
          <w:lang w:eastAsia="zh-CN"/>
        </w:rPr>
        <w:t>.</w:t>
      </w:r>
      <w:r w:rsidR="00F74BEB" w:rsidRPr="000E18C5">
        <w:rPr>
          <w:rFonts w:asciiTheme="majorBidi" w:eastAsia="Times New Roman" w:hAnsiTheme="majorBidi" w:cstheme="majorBidi"/>
          <w:lang w:eastAsia="zh-CN"/>
        </w:rPr>
        <w:t xml:space="preserve"> </w:t>
      </w:r>
      <w:r w:rsidR="006F5A0A" w:rsidRPr="000E18C5">
        <w:rPr>
          <w:rFonts w:asciiTheme="majorBidi" w:eastAsia="Times New Roman" w:hAnsiTheme="majorBidi" w:cstheme="majorBidi"/>
          <w:lang w:eastAsia="zh-CN"/>
        </w:rPr>
        <w:t>Table 1 list</w:t>
      </w:r>
      <w:r w:rsidR="00857DAA">
        <w:rPr>
          <w:rFonts w:asciiTheme="majorBidi" w:eastAsia="Times New Roman" w:hAnsiTheme="majorBidi" w:cstheme="majorBidi"/>
          <w:lang w:eastAsia="zh-CN"/>
        </w:rPr>
        <w:t>s</w:t>
      </w:r>
      <w:r w:rsidR="006F5A0A" w:rsidRPr="000E18C5">
        <w:rPr>
          <w:rFonts w:asciiTheme="majorBidi" w:eastAsia="Times New Roman" w:hAnsiTheme="majorBidi" w:cstheme="majorBidi"/>
          <w:lang w:eastAsia="zh-CN"/>
        </w:rPr>
        <w:t xml:space="preserve"> the model parameters </w:t>
      </w:r>
      <w:r w:rsidR="00F33E64" w:rsidRPr="000E18C5">
        <w:rPr>
          <w:rFonts w:asciiTheme="majorBidi" w:eastAsia="Times New Roman" w:hAnsiTheme="majorBidi" w:cstheme="majorBidi"/>
          <w:lang w:eastAsia="zh-CN"/>
        </w:rPr>
        <w:t>in the simulations</w:t>
      </w:r>
      <w:r w:rsidR="006F5A0A" w:rsidRPr="000E18C5">
        <w:rPr>
          <w:rFonts w:asciiTheme="majorBidi" w:eastAsia="Times New Roman" w:hAnsiTheme="majorBidi" w:cstheme="majorBidi"/>
          <w:lang w:eastAsia="zh-CN"/>
        </w:rPr>
        <w:t xml:space="preserve">. </w:t>
      </w:r>
    </w:p>
    <w:p w14:paraId="6B0D7D26" w14:textId="5FEE16B4" w:rsidR="00CA0293" w:rsidRPr="000E18C5" w:rsidRDefault="003951D1" w:rsidP="00E914BA">
      <w:pPr>
        <w:spacing w:line="360" w:lineRule="auto"/>
        <w:rPr>
          <w:rFonts w:asciiTheme="majorBidi" w:hAnsiTheme="majorBidi" w:cstheme="majorBidi"/>
        </w:rPr>
      </w:pPr>
      <w:r w:rsidRPr="000E18C5">
        <w:rPr>
          <w:rFonts w:asciiTheme="majorBidi" w:hAnsiTheme="majorBidi" w:cstheme="majorBidi"/>
        </w:rPr>
        <w:t xml:space="preserve">Table 1 </w:t>
      </w:r>
      <w:r w:rsidR="0099264C" w:rsidRPr="000E18C5">
        <w:rPr>
          <w:rFonts w:asciiTheme="majorBidi" w:hAnsiTheme="majorBidi" w:cstheme="majorBidi"/>
        </w:rPr>
        <w:t xml:space="preserve">Model </w:t>
      </w:r>
      <w:r w:rsidRPr="000E18C5">
        <w:rPr>
          <w:rFonts w:asciiTheme="majorBidi" w:hAnsiTheme="majorBidi" w:cstheme="majorBidi"/>
        </w:rPr>
        <w:t>parameter</w:t>
      </w:r>
      <w:r w:rsidR="0099264C" w:rsidRPr="000E18C5">
        <w:rPr>
          <w:rFonts w:asciiTheme="majorBidi" w:hAnsiTheme="majorBidi" w:cstheme="majorBidi"/>
        </w:rPr>
        <w:t>s</w:t>
      </w:r>
      <w:r w:rsidRPr="000E18C5">
        <w:rPr>
          <w:rFonts w:asciiTheme="majorBidi" w:hAnsiTheme="majorBidi" w:cstheme="majorBidi"/>
        </w:rPr>
        <w:t xml:space="preserve"> of </w:t>
      </w:r>
      <w:r w:rsidR="0099264C" w:rsidRPr="000E18C5">
        <w:rPr>
          <w:rFonts w:asciiTheme="majorBidi" w:hAnsiTheme="majorBidi" w:cstheme="majorBidi"/>
        </w:rPr>
        <w:t xml:space="preserve">crystal plasticity and </w:t>
      </w:r>
      <w:r w:rsidR="00CC516C" w:rsidRPr="000E18C5">
        <w:rPr>
          <w:rFonts w:asciiTheme="majorBidi" w:hAnsiTheme="majorBidi" w:cstheme="majorBidi"/>
        </w:rPr>
        <w:t xml:space="preserve">phase-field model of gas bubble evolution </w:t>
      </w:r>
      <w:r w:rsidRPr="000E18C5">
        <w:rPr>
          <w:rFonts w:asciiTheme="majorBidi" w:hAnsiTheme="majorBidi" w:cstheme="majorBidi"/>
        </w:rPr>
        <w:t>for UMo crystals.</w:t>
      </w:r>
    </w:p>
    <w:tbl>
      <w:tblPr>
        <w:tblStyle w:val="TableGrid"/>
        <w:tblW w:w="8190" w:type="dxa"/>
        <w:tblInd w:w="265" w:type="dxa"/>
        <w:tblLook w:val="04A0" w:firstRow="1" w:lastRow="0" w:firstColumn="1" w:lastColumn="0" w:noHBand="0" w:noVBand="1"/>
      </w:tblPr>
      <w:tblGrid>
        <w:gridCol w:w="1556"/>
        <w:gridCol w:w="2314"/>
        <w:gridCol w:w="1826"/>
        <w:gridCol w:w="2494"/>
      </w:tblGrid>
      <w:tr w:rsidR="00D44431" w:rsidRPr="000E18C5" w14:paraId="66F03455" w14:textId="77777777" w:rsidTr="00420FD6">
        <w:tc>
          <w:tcPr>
            <w:tcW w:w="1556" w:type="dxa"/>
          </w:tcPr>
          <w:p w14:paraId="76C404E3"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2314" w:type="dxa"/>
          </w:tcPr>
          <w:p w14:paraId="58FC6B2E"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c>
          <w:tcPr>
            <w:tcW w:w="1826" w:type="dxa"/>
          </w:tcPr>
          <w:p w14:paraId="66A8A125"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2494" w:type="dxa"/>
          </w:tcPr>
          <w:p w14:paraId="6E3AF5AF"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r>
      <w:tr w:rsidR="00D44431" w:rsidRPr="000E18C5" w14:paraId="4374E0A6" w14:textId="77777777" w:rsidTr="00420FD6">
        <w:tc>
          <w:tcPr>
            <w:tcW w:w="1556" w:type="dxa"/>
          </w:tcPr>
          <w:p w14:paraId="2814812A"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T</m:t>
                </m:r>
              </m:oMath>
            </m:oMathPara>
          </w:p>
        </w:tc>
        <w:tc>
          <w:tcPr>
            <w:tcW w:w="2314" w:type="dxa"/>
          </w:tcPr>
          <w:p w14:paraId="35ABEB65" w14:textId="5F1CFD92"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500 K</m:t>
                </m:r>
              </m:oMath>
            </m:oMathPara>
          </w:p>
        </w:tc>
        <w:tc>
          <w:tcPr>
            <w:tcW w:w="1826" w:type="dxa"/>
          </w:tcPr>
          <w:p w14:paraId="1F7251F1" w14:textId="1780DA1E" w:rsidR="00D44431" w:rsidRPr="000E18C5" w:rsidRDefault="004858C6"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dt</m:t>
                </m:r>
              </m:oMath>
            </m:oMathPara>
          </w:p>
        </w:tc>
        <w:tc>
          <w:tcPr>
            <w:tcW w:w="2494" w:type="dxa"/>
          </w:tcPr>
          <w:p w14:paraId="7FBE52A1" w14:textId="4750EF0F" w:rsidR="00D44431" w:rsidRPr="000E18C5" w:rsidRDefault="00F504A2" w:rsidP="000E18C5">
            <w:pPr>
              <w:autoSpaceDE w:val="0"/>
              <w:autoSpaceDN w:val="0"/>
              <w:adjustRightInd w:val="0"/>
              <w:spacing w:line="360" w:lineRule="auto"/>
              <w:jc w:val="center"/>
              <w:rPr>
                <w:rFonts w:asciiTheme="majorBidi" w:hAnsiTheme="majorBidi" w:cstheme="majorBidi"/>
                <w:color w:val="000000" w:themeColor="text1"/>
              </w:rPr>
            </w:pPr>
            <m:oMath>
              <m:r>
                <w:rPr>
                  <w:rFonts w:ascii="Cambria Math" w:hAnsi="Cambria Math" w:cstheme="majorBidi"/>
                  <w:color w:val="000000" w:themeColor="text1"/>
                </w:rPr>
                <m:t xml:space="preserve">0.1 </m:t>
              </m:r>
            </m:oMath>
            <w:r w:rsidR="003823FF" w:rsidRPr="000E18C5">
              <w:rPr>
                <w:rFonts w:asciiTheme="majorBidi" w:hAnsiTheme="majorBidi" w:cstheme="majorBidi"/>
                <w:color w:val="000000" w:themeColor="text1"/>
              </w:rPr>
              <w:t>s</w:t>
            </w:r>
          </w:p>
        </w:tc>
      </w:tr>
      <w:tr w:rsidR="00D44431" w:rsidRPr="000E18C5" w14:paraId="435DE8B8" w14:textId="77777777" w:rsidTr="00420FD6">
        <w:tc>
          <w:tcPr>
            <w:tcW w:w="1556" w:type="dxa"/>
          </w:tcPr>
          <w:p w14:paraId="75DB2B60" w14:textId="20A7EB73"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m</m:t>
                    </m:r>
                  </m:sup>
                </m:sSubSup>
              </m:oMath>
            </m:oMathPara>
          </w:p>
        </w:tc>
        <w:tc>
          <w:tcPr>
            <w:tcW w:w="2314" w:type="dxa"/>
          </w:tcPr>
          <w:p w14:paraId="741BF15E" w14:textId="7638B449"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101.5 GPa</m:t>
                </m:r>
              </m:oMath>
            </m:oMathPara>
          </w:p>
        </w:tc>
        <w:tc>
          <w:tcPr>
            <w:tcW w:w="1826" w:type="dxa"/>
          </w:tcPr>
          <w:p w14:paraId="6F0787C6" w14:textId="227B75B5"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oMath>
            </m:oMathPara>
          </w:p>
        </w:tc>
        <w:tc>
          <w:tcPr>
            <w:tcW w:w="2494" w:type="dxa"/>
          </w:tcPr>
          <w:p w14:paraId="0EF0B50A" w14:textId="05D2C9F0" w:rsidR="00D44431" w:rsidRPr="000E18C5" w:rsidRDefault="00921594"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90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44EBC926" w14:textId="77777777" w:rsidTr="00420FD6">
        <w:tc>
          <w:tcPr>
            <w:tcW w:w="1556" w:type="dxa"/>
          </w:tcPr>
          <w:p w14:paraId="04B5BB81" w14:textId="363F4C5B"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m</m:t>
                    </m:r>
                  </m:sup>
                </m:sSubSup>
              </m:oMath>
            </m:oMathPara>
          </w:p>
        </w:tc>
        <w:tc>
          <w:tcPr>
            <w:tcW w:w="2314" w:type="dxa"/>
          </w:tcPr>
          <w:p w14:paraId="4AE7037A" w14:textId="78694416"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48.7 GPa</m:t>
                </m:r>
              </m:oMath>
            </m:oMathPara>
          </w:p>
        </w:tc>
        <w:tc>
          <w:tcPr>
            <w:tcW w:w="1826" w:type="dxa"/>
          </w:tcPr>
          <w:p w14:paraId="1B7D4154" w14:textId="03997FFD"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oMath>
            </m:oMathPara>
          </w:p>
        </w:tc>
        <w:tc>
          <w:tcPr>
            <w:tcW w:w="2494" w:type="dxa"/>
          </w:tcPr>
          <w:p w14:paraId="2F3FFD79" w14:textId="56FC9710"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5B062563" w14:textId="77777777" w:rsidTr="00420FD6">
        <w:tc>
          <w:tcPr>
            <w:tcW w:w="1556" w:type="dxa"/>
          </w:tcPr>
          <w:p w14:paraId="24908781" w14:textId="3CFCC39D"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m</m:t>
                    </m:r>
                  </m:sup>
                </m:sSubSup>
              </m:oMath>
            </m:oMathPara>
          </w:p>
        </w:tc>
        <w:tc>
          <w:tcPr>
            <w:tcW w:w="2314" w:type="dxa"/>
          </w:tcPr>
          <w:p w14:paraId="57AB2B64" w14:textId="7965EBA9"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26.4 GPa</m:t>
                </m:r>
              </m:oMath>
            </m:oMathPara>
          </w:p>
        </w:tc>
        <w:tc>
          <w:tcPr>
            <w:tcW w:w="1826" w:type="dxa"/>
          </w:tcPr>
          <w:p w14:paraId="5CAC78C3" w14:textId="2749DA67"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oMath>
            </m:oMathPara>
          </w:p>
        </w:tc>
        <w:tc>
          <w:tcPr>
            <w:tcW w:w="2494" w:type="dxa"/>
          </w:tcPr>
          <w:p w14:paraId="5FA1BE15" w14:textId="333C2F55"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37AE7B51" w14:textId="77777777" w:rsidTr="00420FD6">
        <w:tc>
          <w:tcPr>
            <w:tcW w:w="1556" w:type="dxa"/>
          </w:tcPr>
          <w:p w14:paraId="15D5272D" w14:textId="60CE3979"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D</m:t>
                    </m:r>
                  </m:e>
                  <m:sub>
                    <m:r>
                      <w:rPr>
                        <w:rFonts w:ascii="Cambria Math" w:hAnsi="Cambria Math" w:cstheme="majorBidi"/>
                        <w:color w:val="000000" w:themeColor="text1"/>
                      </w:rPr>
                      <m:t>Xe</m:t>
                    </m:r>
                  </m:sub>
                </m:sSub>
              </m:oMath>
            </m:oMathPara>
          </w:p>
        </w:tc>
        <w:tc>
          <w:tcPr>
            <w:tcW w:w="2314" w:type="dxa"/>
          </w:tcPr>
          <w:p w14:paraId="2D4CA584" w14:textId="560EB358"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-19</m:t>
                    </m:r>
                  </m:sup>
                </m:sSup>
                <m:sSup>
                  <m:sSupPr>
                    <m:ctrlPr>
                      <w:rPr>
                        <w:rFonts w:ascii="Cambria Math" w:hAnsi="Cambria Math" w:cstheme="majorBidi"/>
                        <w:i/>
                        <w:color w:val="000000" w:themeColor="text1"/>
                      </w:rPr>
                    </m:ctrlPr>
                  </m:sSupPr>
                  <m:e>
                    <m:r>
                      <w:rPr>
                        <w:rFonts w:ascii="Cambria Math" w:hAnsi="Cambria Math" w:cstheme="majorBidi"/>
                        <w:color w:val="000000" w:themeColor="text1"/>
                      </w:rPr>
                      <m:t xml:space="preserve"> m</m:t>
                    </m:r>
                  </m:e>
                  <m:sup>
                    <m:r>
                      <w:rPr>
                        <w:rFonts w:ascii="Cambria Math" w:hAnsi="Cambria Math" w:cstheme="majorBidi"/>
                        <w:color w:val="000000" w:themeColor="text1"/>
                      </w:rPr>
                      <m:t>2</m:t>
                    </m:r>
                  </m:sup>
                </m:sSup>
                <m:r>
                  <w:rPr>
                    <w:rFonts w:ascii="Cambria Math" w:hAnsi="Cambria Math" w:cstheme="majorBidi"/>
                    <w:color w:val="000000" w:themeColor="text1"/>
                  </w:rPr>
                  <m:t>/s</m:t>
                </m:r>
              </m:oMath>
            </m:oMathPara>
          </w:p>
        </w:tc>
        <w:tc>
          <w:tcPr>
            <w:tcW w:w="1826" w:type="dxa"/>
          </w:tcPr>
          <w:p w14:paraId="70768D52" w14:textId="3800389D"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eq</m:t>
                    </m:r>
                  </m:sup>
                </m:sSubSup>
              </m:oMath>
            </m:oMathPara>
          </w:p>
        </w:tc>
        <w:tc>
          <w:tcPr>
            <w:tcW w:w="2494" w:type="dxa"/>
          </w:tcPr>
          <w:p w14:paraId="0F1870DD" w14:textId="54584D93" w:rsidR="00D44431" w:rsidRPr="000E18C5" w:rsidRDefault="009C02C0"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-6</m:t>
                    </m:r>
                  </m:sup>
                </m:sSup>
              </m:oMath>
            </m:oMathPara>
          </w:p>
        </w:tc>
      </w:tr>
      <w:tr w:rsidR="00D44431" w:rsidRPr="000E18C5" w14:paraId="746A9051" w14:textId="77777777" w:rsidTr="00420FD6">
        <w:tc>
          <w:tcPr>
            <w:tcW w:w="1556" w:type="dxa"/>
          </w:tcPr>
          <w:p w14:paraId="3BBDB2A2" w14:textId="366110BD"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y</m:t>
                    </m:r>
                  </m:sub>
                </m:sSub>
              </m:oMath>
            </m:oMathPara>
          </w:p>
        </w:tc>
        <w:tc>
          <w:tcPr>
            <w:tcW w:w="2314" w:type="dxa"/>
          </w:tcPr>
          <w:p w14:paraId="777AD361" w14:textId="0D03280A" w:rsidR="00D44431" w:rsidRPr="000E18C5" w:rsidRDefault="00C9443D"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718 MPa</m:t>
                </m:r>
              </m:oMath>
            </m:oMathPara>
          </w:p>
        </w:tc>
        <w:tc>
          <w:tcPr>
            <w:tcW w:w="1826" w:type="dxa"/>
          </w:tcPr>
          <w:p w14:paraId="3E0C2AF9" w14:textId="7D8E1CA6"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b</m:t>
                    </m:r>
                  </m:sub>
                  <m:sup>
                    <m:r>
                      <w:rPr>
                        <w:rFonts w:ascii="Cambria Math" w:hAnsi="Cambria Math" w:cstheme="majorBidi"/>
                        <w:color w:val="000000" w:themeColor="text1"/>
                        <w:kern w:val="24"/>
                      </w:rPr>
                      <m:t>eq</m:t>
                    </m:r>
                  </m:sup>
                </m:sSubSup>
              </m:oMath>
            </m:oMathPara>
          </w:p>
        </w:tc>
        <w:tc>
          <w:tcPr>
            <w:tcW w:w="2494" w:type="dxa"/>
          </w:tcPr>
          <w:p w14:paraId="73D95A4F" w14:textId="15276561" w:rsidR="00D44431" w:rsidRPr="000E18C5" w:rsidRDefault="00830DE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0.6</m:t>
                </m:r>
              </m:oMath>
            </m:oMathPara>
          </w:p>
        </w:tc>
      </w:tr>
      <w:tr w:rsidR="00D44431" w:rsidRPr="000E18C5" w14:paraId="24A2358A" w14:textId="77777777" w:rsidTr="00420FD6">
        <w:tc>
          <w:tcPr>
            <w:tcW w:w="1556" w:type="dxa"/>
          </w:tcPr>
          <w:p w14:paraId="372F6AF0" w14:textId="072C5D23" w:rsidR="00D44431" w:rsidRPr="000E18C5" w:rsidRDefault="004579EA"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b</m:t>
                </m:r>
              </m:oMath>
            </m:oMathPara>
          </w:p>
        </w:tc>
        <w:tc>
          <w:tcPr>
            <w:tcW w:w="2314" w:type="dxa"/>
          </w:tcPr>
          <w:p w14:paraId="3126483D" w14:textId="3D5CC3A6" w:rsidR="00D44431" w:rsidRPr="000E18C5" w:rsidRDefault="003C4143"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0.248 nm</m:t>
                </m:r>
              </m:oMath>
            </m:oMathPara>
          </w:p>
        </w:tc>
        <w:tc>
          <w:tcPr>
            <w:tcW w:w="1826" w:type="dxa"/>
          </w:tcPr>
          <w:p w14:paraId="24AE17D7" w14:textId="2FC72E50"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oMath>
            </m:oMathPara>
          </w:p>
        </w:tc>
        <w:tc>
          <w:tcPr>
            <w:tcW w:w="2494" w:type="dxa"/>
          </w:tcPr>
          <w:p w14:paraId="45D5581D" w14:textId="6097B3A9" w:rsidR="00D44431" w:rsidRPr="000E18C5" w:rsidRDefault="00763422"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2.02×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 xml:space="preserve">12 </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0BF05498" w14:textId="77777777" w:rsidTr="00420FD6">
        <w:tc>
          <w:tcPr>
            <w:tcW w:w="1556" w:type="dxa"/>
          </w:tcPr>
          <w:p w14:paraId="7DECC346" w14:textId="270C4F75"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2314" w:type="dxa"/>
          </w:tcPr>
          <w:p w14:paraId="7F0C53F4" w14:textId="6F5ACC81" w:rsidR="00D44431" w:rsidRPr="000E18C5" w:rsidRDefault="005773F7"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10 nm</m:t>
                </m:r>
              </m:oMath>
            </m:oMathPara>
          </w:p>
        </w:tc>
        <w:tc>
          <w:tcPr>
            <w:tcW w:w="1826" w:type="dxa"/>
          </w:tcPr>
          <w:p w14:paraId="16FDBDD7" w14:textId="11ACBF29"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oMath>
            </m:oMathPara>
          </w:p>
        </w:tc>
        <w:tc>
          <w:tcPr>
            <w:tcW w:w="2494" w:type="dxa"/>
          </w:tcPr>
          <w:p w14:paraId="1F68A0DF" w14:textId="36D4398E" w:rsidR="00D44431" w:rsidRPr="000E18C5" w:rsidRDefault="009711D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-8.77×</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 xml:space="preserve">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C76B446" w14:textId="77777777" w:rsidTr="00420FD6">
        <w:tc>
          <w:tcPr>
            <w:tcW w:w="1556" w:type="dxa"/>
          </w:tcPr>
          <w:p w14:paraId="1DEA0CEF" w14:textId="3B09ED6F"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w</m:t>
                </m:r>
              </m:oMath>
            </m:oMathPara>
          </w:p>
        </w:tc>
        <w:tc>
          <w:tcPr>
            <w:tcW w:w="2314" w:type="dxa"/>
          </w:tcPr>
          <w:p w14:paraId="36FEEBC4" w14:textId="22E7E511" w:rsidR="00D44431" w:rsidRPr="000E18C5" w:rsidRDefault="00AD2789" w:rsidP="000E18C5">
            <w:pPr>
              <w:autoSpaceDE w:val="0"/>
              <w:autoSpaceDN w:val="0"/>
              <w:adjustRightInd w:val="0"/>
              <w:spacing w:line="360" w:lineRule="auto"/>
              <w:rPr>
                <w:rFonts w:asciiTheme="majorBidi" w:hAnsiTheme="majorBidi" w:cstheme="majorBidi"/>
                <w:noProof/>
                <w:color w:val="000000" w:themeColor="text1"/>
              </w:rPr>
            </w:pPr>
            <m:oMathPara>
              <m:oMath>
                <m:r>
                  <w:rPr>
                    <w:rFonts w:ascii="Cambria Math" w:hAnsi="Cambria Math" w:cstheme="majorBidi"/>
                    <w:color w:val="000000" w:themeColor="text1"/>
                  </w:rPr>
                  <m:t>1.0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2</m:t>
                    </m:r>
                  </m:sup>
                </m:sSup>
              </m:oMath>
            </m:oMathPara>
          </w:p>
        </w:tc>
        <w:tc>
          <w:tcPr>
            <w:tcW w:w="1826" w:type="dxa"/>
          </w:tcPr>
          <w:p w14:paraId="6CA787DB" w14:textId="2A34FFD4"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oMath>
            </m:oMathPara>
          </w:p>
        </w:tc>
        <w:tc>
          <w:tcPr>
            <w:tcW w:w="2494" w:type="dxa"/>
          </w:tcPr>
          <w:p w14:paraId="7213CB99" w14:textId="06B0CA4A"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5.71×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 xml:space="preserve">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7E13B31" w14:textId="77777777" w:rsidTr="00420FD6">
        <w:tc>
          <w:tcPr>
            <w:tcW w:w="1556" w:type="dxa"/>
          </w:tcPr>
          <w:p w14:paraId="70EEDFD5" w14:textId="45DACF54"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del w:id="72" w:author="Hu, Shenyang" w:date="2021-04-24T09:38:00Z">
                    <w:rPr>
                      <w:rFonts w:ascii="Cambria Math" w:hAnsi="Cambria Math" w:cstheme="majorBidi"/>
                      <w:color w:val="000000" w:themeColor="text1"/>
                    </w:rPr>
                    <m:t>κ</m:t>
                  </w:del>
                </m:r>
                <m:r>
                  <w:ins w:id="73" w:author="Hu, Shenyang" w:date="2021-04-24T09:38:00Z">
                    <w:rPr>
                      <w:rFonts w:ascii="Cambria Math" w:hAnsi="Cambria Math" w:cstheme="majorBidi"/>
                      <w:color w:val="000000" w:themeColor="text1"/>
                    </w:rPr>
                    <m:t>λ</m:t>
                  </w:ins>
                </m:r>
              </m:oMath>
            </m:oMathPara>
          </w:p>
        </w:tc>
        <w:tc>
          <w:tcPr>
            <w:tcW w:w="2314" w:type="dxa"/>
          </w:tcPr>
          <w:p w14:paraId="170DD8B4" w14:textId="3822C0BB" w:rsidR="00D44431" w:rsidRPr="000E18C5" w:rsidRDefault="001304AE" w:rsidP="000E18C5">
            <w:pPr>
              <w:autoSpaceDE w:val="0"/>
              <w:autoSpaceDN w:val="0"/>
              <w:adjustRightInd w:val="0"/>
              <w:spacing w:line="360" w:lineRule="auto"/>
              <w:jc w:val="center"/>
              <w:rPr>
                <w:rFonts w:asciiTheme="majorBidi" w:hAnsiTheme="majorBidi" w:cstheme="majorBidi"/>
                <w:noProof/>
                <w:color w:val="000000" w:themeColor="text1"/>
              </w:rPr>
            </w:pPr>
            <m:oMathPara>
              <m:oMath>
                <m:r>
                  <w:ins w:id="74" w:author="Hu, Shenyang" w:date="2021-04-24T12:30:00Z">
                    <w:rPr>
                      <w:rFonts w:ascii="Cambria Math" w:hAnsi="Cambria Math" w:cstheme="majorBidi"/>
                      <w:color w:val="000000" w:themeColor="text1"/>
                    </w:rPr>
                    <m:t>1.5</m:t>
                  </w:ins>
                </m:r>
                <m:r>
                  <w:del w:id="75" w:author="Hu, Shenyang" w:date="2021-04-24T12:30:00Z">
                    <w:rPr>
                      <w:rFonts w:ascii="Cambria Math" w:hAnsi="Cambria Math" w:cstheme="majorBidi"/>
                      <w:color w:val="000000" w:themeColor="text1"/>
                    </w:rPr>
                    <m:t>3</m:t>
                  </w:del>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1826" w:type="dxa"/>
          </w:tcPr>
          <w:p w14:paraId="093F41A4" w14:textId="55089A8E"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oMath>
            </m:oMathPara>
          </w:p>
        </w:tc>
        <w:tc>
          <w:tcPr>
            <w:tcW w:w="2494" w:type="dxa"/>
          </w:tcPr>
          <w:p w14:paraId="5AC5F8A8" w14:textId="474D3A38"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-1.18×</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10</m:t>
                    </m:r>
                  </m:sup>
                </m:sSup>
                <m:r>
                  <w:rPr>
                    <w:rFonts w:ascii="Cambria Math" w:hAnsi="Cambria Math" w:cstheme="majorBidi"/>
                    <w:color w:val="000000" w:themeColor="text1"/>
                  </w:rPr>
                  <m:t xml:space="preserve">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2D021817" w14:textId="77777777" w:rsidTr="00420FD6">
        <w:tc>
          <w:tcPr>
            <w:tcW w:w="1556" w:type="dxa"/>
          </w:tcPr>
          <w:p w14:paraId="16A8B1CD" w14:textId="407D72B5"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slip systems</m:t>
                </m:r>
              </m:oMath>
            </m:oMathPara>
          </w:p>
        </w:tc>
        <w:tc>
          <w:tcPr>
            <w:tcW w:w="2314" w:type="dxa"/>
          </w:tcPr>
          <w:p w14:paraId="60B9C7A2" w14:textId="12E6D41A" w:rsidR="00D44431" w:rsidRPr="000E18C5" w:rsidRDefault="00DE2FB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eastAsia="Times New Roman" w:hAnsi="Cambria Math" w:cstheme="majorBidi"/>
                    <w:lang w:eastAsia="zh-CN"/>
                  </w:rPr>
                  <m:t xml:space="preserve">1/2 </m:t>
                </m:r>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oMath>
            </m:oMathPara>
          </w:p>
        </w:tc>
        <w:tc>
          <w:tcPr>
            <w:tcW w:w="1826" w:type="dxa"/>
          </w:tcPr>
          <w:p w14:paraId="522C7A9A" w14:textId="1C6EBA7C"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oMath>
            </m:oMathPara>
          </w:p>
        </w:tc>
        <w:tc>
          <w:tcPr>
            <w:tcW w:w="2494" w:type="dxa"/>
          </w:tcPr>
          <w:p w14:paraId="0F683D3D" w14:textId="78BF5F2A"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 xml:space="preserve">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57800D9F" w14:textId="77777777" w:rsidTr="00420FD6">
        <w:tc>
          <w:tcPr>
            <w:tcW w:w="1556" w:type="dxa"/>
          </w:tcPr>
          <w:p w14:paraId="4462F668" w14:textId="4680C366"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m:rPr>
                    <m:sty m:val="p"/>
                  </m:rPr>
                  <w:rPr>
                    <w:rFonts w:ascii="Cambria Math" w:hAnsi="Cambria Math" w:cstheme="majorBidi"/>
                    <w:color w:val="000000" w:themeColor="text1"/>
                    <w:kern w:val="24"/>
                  </w:rPr>
                  <m:t>Ω</m:t>
                </m:r>
              </m:oMath>
            </m:oMathPara>
          </w:p>
        </w:tc>
        <w:tc>
          <w:tcPr>
            <w:tcW w:w="2314" w:type="dxa"/>
          </w:tcPr>
          <w:p w14:paraId="2393DBA2" w14:textId="354B8362"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1.4×</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-5</m:t>
                    </m:r>
                  </m:sup>
                </m:sSup>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 xml:space="preserve"> m</m:t>
                    </m:r>
                  </m:e>
                  <m:sup>
                    <m:r>
                      <w:rPr>
                        <w:rFonts w:ascii="Cambria Math" w:hAnsi="Cambria Math" w:cstheme="majorBidi"/>
                        <w:noProof/>
                        <w:color w:val="000000" w:themeColor="text1"/>
                      </w:rPr>
                      <m:t>3</m:t>
                    </m:r>
                  </m:sup>
                </m:sSup>
                <m:r>
                  <w:rPr>
                    <w:rFonts w:ascii="Cambria Math" w:hAnsi="Cambria Math" w:cstheme="majorBidi"/>
                    <w:noProof/>
                    <w:color w:val="000000" w:themeColor="text1"/>
                  </w:rPr>
                  <m:t>/mol</m:t>
                </m:r>
              </m:oMath>
            </m:oMathPara>
          </w:p>
        </w:tc>
        <w:tc>
          <w:tcPr>
            <w:tcW w:w="1826" w:type="dxa"/>
          </w:tcPr>
          <w:p w14:paraId="7A5DA63F" w14:textId="5DD9650A" w:rsidR="00D44431" w:rsidRPr="000E18C5" w:rsidRDefault="00983187"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oMath>
            </m:oMathPara>
          </w:p>
        </w:tc>
        <w:tc>
          <w:tcPr>
            <w:tcW w:w="2494" w:type="dxa"/>
          </w:tcPr>
          <w:p w14:paraId="75BFBB44" w14:textId="60B2D2E1"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 xml:space="preserve"> 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1340F0FD" w14:textId="77777777" w:rsidTr="00420FD6">
        <w:tc>
          <w:tcPr>
            <w:tcW w:w="1556" w:type="dxa"/>
          </w:tcPr>
          <w:p w14:paraId="66977895" w14:textId="2D0B5715" w:rsidR="00D44431" w:rsidRPr="000E18C5" w:rsidRDefault="00CC51D5" w:rsidP="000E18C5">
            <w:pPr>
              <w:autoSpaceDE w:val="0"/>
              <w:autoSpaceDN w:val="0"/>
              <w:adjustRightInd w:val="0"/>
              <w:spacing w:line="360" w:lineRule="auto"/>
              <w:jc w:val="center"/>
              <w:rPr>
                <w:rFonts w:asciiTheme="majorBidi" w:eastAsia="Calibri" w:hAnsiTheme="majorBidi" w:cstheme="majorBidi"/>
                <w:color w:val="000000" w:themeColor="text1"/>
              </w:rPr>
            </w:pPr>
            <w:r w:rsidRPr="000E18C5">
              <w:rPr>
                <w:rFonts w:asciiTheme="majorBidi" w:eastAsia="Calibri" w:hAnsiTheme="majorBidi" w:cstheme="majorBidi"/>
                <w:color w:val="000000" w:themeColor="text1"/>
              </w:rPr>
              <w:t>L</w:t>
            </w:r>
          </w:p>
        </w:tc>
        <w:tc>
          <w:tcPr>
            <w:tcW w:w="2314" w:type="dxa"/>
          </w:tcPr>
          <w:p w14:paraId="5BF9D494" w14:textId="2CFC2803" w:rsidR="00D44431" w:rsidRPr="000E18C5" w:rsidRDefault="00D0723C"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noProof/>
                    <w:color w:val="000000" w:themeColor="text1"/>
                  </w:rPr>
                  <m:t>5×</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-10</m:t>
                    </m:r>
                  </m:sup>
                </m:sSup>
                <m:r>
                  <w:rPr>
                    <w:rFonts w:ascii="Cambria Math" w:hAnsi="Cambria Math" w:cstheme="majorBidi"/>
                    <w:noProof/>
                    <w:color w:val="000000" w:themeColor="text1"/>
                  </w:rPr>
                  <m:t xml:space="preserve"> </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m</m:t>
                    </m:r>
                  </m:e>
                  <m:sup>
                    <m:r>
                      <w:rPr>
                        <w:rFonts w:ascii="Cambria Math" w:hAnsi="Cambria Math" w:cstheme="majorBidi"/>
                        <w:noProof/>
                        <w:color w:val="000000" w:themeColor="text1"/>
                      </w:rPr>
                      <m:t>3</m:t>
                    </m:r>
                  </m:sup>
                </m:sSup>
                <m:r>
                  <w:rPr>
                    <w:rFonts w:ascii="Cambria Math" w:hAnsi="Cambria Math" w:cstheme="majorBidi"/>
                    <w:noProof/>
                    <w:color w:val="000000" w:themeColor="text1"/>
                  </w:rPr>
                  <m:t>/Js</m:t>
                </m:r>
              </m:oMath>
            </m:oMathPara>
          </w:p>
        </w:tc>
        <w:tc>
          <w:tcPr>
            <w:tcW w:w="1826" w:type="dxa"/>
          </w:tcPr>
          <w:p w14:paraId="1A5D138D" w14:textId="1B487970" w:rsidR="00D44431" w:rsidRPr="000E18C5" w:rsidRDefault="00983187"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m:oMathPara>
          </w:p>
        </w:tc>
        <w:tc>
          <w:tcPr>
            <w:tcW w:w="2494" w:type="dxa"/>
          </w:tcPr>
          <w:p w14:paraId="7FC3BD45" w14:textId="18E773E2" w:rsidR="00D44431" w:rsidRPr="000E18C5" w:rsidRDefault="00F759ED" w:rsidP="000E18C5">
            <w:pPr>
              <w:autoSpaceDE w:val="0"/>
              <w:autoSpaceDN w:val="0"/>
              <w:adjustRightInd w:val="0"/>
              <w:spacing w:line="360" w:lineRule="auto"/>
              <w:jc w:val="center"/>
              <w:rPr>
                <w:rFonts w:asciiTheme="majorBidi" w:hAnsiTheme="majorBidi" w:cstheme="majorBidi"/>
                <w:noProof/>
                <w:color w:val="000000" w:themeColor="text1"/>
              </w:rPr>
            </w:pPr>
            <w:r w:rsidRPr="000E18C5">
              <w:rPr>
                <w:rFonts w:asciiTheme="majorBidi" w:hAnsiTheme="majorBidi" w:cstheme="majorBidi"/>
                <w:noProof/>
                <w:color w:val="000000" w:themeColor="text1"/>
              </w:rPr>
              <w:t>40</w:t>
            </w:r>
          </w:p>
        </w:tc>
      </w:tr>
      <w:tr w:rsidR="00364397" w:rsidRPr="000E18C5" w14:paraId="6CE63633" w14:textId="77777777" w:rsidTr="00420FD6">
        <w:tc>
          <w:tcPr>
            <w:tcW w:w="1556" w:type="dxa"/>
          </w:tcPr>
          <w:p w14:paraId="2209449A" w14:textId="6183F7F3" w:rsidR="00364397" w:rsidRPr="000E18C5" w:rsidRDefault="00BB7648" w:rsidP="000E18C5">
            <w:pPr>
              <w:autoSpaceDE w:val="0"/>
              <w:autoSpaceDN w:val="0"/>
              <w:adjustRightInd w:val="0"/>
              <w:spacing w:line="360" w:lineRule="auto"/>
              <w:jc w:val="center"/>
              <w:rPr>
                <w:rFonts w:asciiTheme="majorBidi" w:eastAsia="Calibri" w:hAnsiTheme="majorBidi" w:cstheme="majorBidi"/>
                <w:color w:val="000000" w:themeColor="text1"/>
              </w:rPr>
            </w:pPr>
            <w:ins w:id="76" w:author="Hu, Shenyang" w:date="2021-04-24T12:35:00Z">
              <w:r>
                <w:rPr>
                  <w:color w:val="000000" w:themeColor="text1"/>
                </w:rPr>
                <w:lastRenderedPageBreak/>
                <w:t>m</w:t>
              </w:r>
              <w:r w:rsidR="000A54DD">
                <w:rPr>
                  <w:color w:val="000000" w:themeColor="text1"/>
                </w:rPr>
                <w:t>is</w:t>
              </w:r>
              <w:r>
                <w:rPr>
                  <w:color w:val="000000" w:themeColor="text1"/>
                </w:rPr>
                <w:t xml:space="preserve">match strain </w:t>
              </w:r>
            </w:ins>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oMath>
          </w:p>
        </w:tc>
        <w:tc>
          <w:tcPr>
            <w:tcW w:w="2314" w:type="dxa"/>
          </w:tcPr>
          <w:p w14:paraId="5899939F" w14:textId="7D15A040" w:rsidR="00364397" w:rsidRPr="000E18C5" w:rsidRDefault="008B04E9" w:rsidP="000E18C5">
            <w:pPr>
              <w:autoSpaceDE w:val="0"/>
              <w:autoSpaceDN w:val="0"/>
              <w:adjustRightInd w:val="0"/>
              <w:spacing w:line="360" w:lineRule="auto"/>
              <w:jc w:val="center"/>
              <w:rPr>
                <w:rFonts w:asciiTheme="majorBidi" w:eastAsia="Calibri" w:hAnsiTheme="majorBidi" w:cstheme="majorBidi"/>
                <w:noProof/>
                <w:color w:val="000000" w:themeColor="text1"/>
              </w:rPr>
            </w:pPr>
            <m:oMathPara>
              <m:oMath>
                <m:r>
                  <w:rPr>
                    <w:rFonts w:ascii="Cambria Math" w:hAnsi="Cambria Math" w:cstheme="majorBidi"/>
                    <w:color w:val="000000" w:themeColor="text1"/>
                  </w:rPr>
                  <m:t>0.05</m:t>
                </m:r>
              </m:oMath>
            </m:oMathPara>
          </w:p>
        </w:tc>
        <w:tc>
          <w:tcPr>
            <w:tcW w:w="1826" w:type="dxa"/>
          </w:tcPr>
          <w:p w14:paraId="16C12623" w14:textId="3BB7BBE0" w:rsidR="00364397" w:rsidRPr="000E18C5" w:rsidRDefault="00983187" w:rsidP="000E18C5">
            <w:pPr>
              <w:autoSpaceDE w:val="0"/>
              <w:autoSpaceDN w:val="0"/>
              <w:adjustRightInd w:val="0"/>
              <w:spacing w:line="360" w:lineRule="auto"/>
              <w:jc w:val="center"/>
              <w:rPr>
                <w:rFonts w:asciiTheme="majorBidi" w:eastAsia="MS Mincho"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0</m:t>
                    </m:r>
                  </m:sub>
                </m:sSub>
              </m:oMath>
            </m:oMathPara>
          </w:p>
        </w:tc>
        <w:tc>
          <w:tcPr>
            <w:tcW w:w="2494" w:type="dxa"/>
          </w:tcPr>
          <w:p w14:paraId="0AE0CB5C" w14:textId="72D52300" w:rsidR="00364397" w:rsidRPr="000E18C5" w:rsidRDefault="00B41FFB"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0.01, 0.1, 0.3, 0.6</m:t>
                </m:r>
              </m:oMath>
            </m:oMathPara>
          </w:p>
        </w:tc>
      </w:tr>
    </w:tbl>
    <w:p w14:paraId="6BA80E99" w14:textId="6ABD16AE" w:rsidR="002661F8" w:rsidRPr="000E18C5" w:rsidRDefault="002661F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31C00A0" w14:textId="77777777" w:rsidR="00241E31" w:rsidRPr="000E18C5" w:rsidRDefault="00241E31"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1859E2" w14:textId="1F0CEC87" w:rsidR="005B0C76" w:rsidRPr="000E18C5" w:rsidRDefault="0045616E"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Results</w:t>
      </w:r>
    </w:p>
    <w:p w14:paraId="40CBB015" w14:textId="3F21FA69" w:rsidR="00E219A5" w:rsidRPr="000E18C5" w:rsidRDefault="00580C97"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Fig</w:t>
      </w:r>
      <w:r w:rsidR="003D79B3" w:rsidRPr="000E18C5">
        <w:rPr>
          <w:rFonts w:asciiTheme="majorBidi" w:hAnsiTheme="majorBidi" w:cstheme="majorBidi"/>
          <w:color w:val="000000"/>
        </w:rPr>
        <w:t>.</w:t>
      </w:r>
      <w:r w:rsidR="00857DAA">
        <w:rPr>
          <w:rFonts w:asciiTheme="majorBidi" w:hAnsiTheme="majorBidi" w:cstheme="majorBidi"/>
          <w:color w:val="000000"/>
        </w:rPr>
        <w:t xml:space="preserve"> </w:t>
      </w:r>
      <w:r w:rsidR="003D79B3" w:rsidRPr="000E18C5">
        <w:rPr>
          <w:rFonts w:asciiTheme="majorBidi" w:hAnsiTheme="majorBidi" w:cstheme="majorBidi"/>
          <w:color w:val="000000"/>
        </w:rPr>
        <w:t>2 illustrates the simulation cell</w:t>
      </w:r>
      <w:r w:rsidR="003655F3" w:rsidRPr="000E18C5">
        <w:rPr>
          <w:rFonts w:asciiTheme="majorBidi" w:hAnsiTheme="majorBidi" w:cstheme="majorBidi"/>
          <w:color w:val="000000"/>
        </w:rPr>
        <w:t xml:space="preserve"> </w:t>
      </w:r>
      <w:r w:rsidR="00387EF4" w:rsidRPr="000E18C5">
        <w:rPr>
          <w:rFonts w:asciiTheme="majorBidi" w:hAnsiTheme="majorBidi" w:cstheme="majorBidi"/>
          <w:color w:val="000000"/>
        </w:rPr>
        <w:t>with</w:t>
      </w:r>
      <w:r w:rsidR="00BD2298" w:rsidRPr="000E18C5">
        <w:rPr>
          <w:rFonts w:asciiTheme="majorBidi" w:hAnsiTheme="majorBidi" w:cstheme="majorBidi"/>
          <w:color w:val="000000"/>
        </w:rPr>
        <w:t xml:space="preserve"> </w:t>
      </w:r>
      <w:r w:rsidR="00A466FD" w:rsidRPr="000E18C5">
        <w:rPr>
          <w:rFonts w:asciiTheme="majorBidi" w:hAnsiTheme="majorBidi" w:cstheme="majorBidi"/>
          <w:color w:val="000000"/>
        </w:rPr>
        <w:t>dimension</w:t>
      </w:r>
      <w:r w:rsidR="00857DAA">
        <w:rPr>
          <w:rFonts w:asciiTheme="majorBidi" w:hAnsiTheme="majorBidi" w:cstheme="majorBidi"/>
          <w:color w:val="000000"/>
        </w:rPr>
        <w:t>s of</w:t>
      </w:r>
      <w:r w:rsidR="00A466FD" w:rsidRPr="000E18C5">
        <w:rPr>
          <w:rFonts w:asciiTheme="majorBidi" w:hAnsiTheme="majorBidi" w:cstheme="majorBidi"/>
          <w:color w:val="000000"/>
        </w:rPr>
        <w:t xml:space="preserve"> </w:t>
      </w:r>
      <m:oMath>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×32</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w:r w:rsidR="00387EF4" w:rsidRPr="000E18C5">
        <w:rPr>
          <w:rFonts w:asciiTheme="majorBidi" w:hAnsiTheme="majorBidi" w:cstheme="majorBidi"/>
          <w:color w:val="000000"/>
        </w:rPr>
        <w:t xml:space="preserve">, </w:t>
      </w:r>
      <w:r w:rsidR="00A244F8" w:rsidRPr="000E18C5">
        <w:rPr>
          <w:rFonts w:asciiTheme="majorBidi" w:hAnsiTheme="majorBidi" w:cstheme="majorBidi"/>
          <w:color w:val="000000"/>
        </w:rPr>
        <w:t xml:space="preserve">cylindrical grains along y- </w:t>
      </w:r>
      <w:r w:rsidR="006B27BA" w:rsidRPr="000E18C5">
        <w:rPr>
          <w:rFonts w:asciiTheme="majorBidi" w:hAnsiTheme="majorBidi" w:cstheme="majorBidi"/>
          <w:color w:val="000000"/>
        </w:rPr>
        <w:t>direction</w:t>
      </w:r>
      <w:r w:rsidR="00387EF4" w:rsidRPr="000E18C5">
        <w:rPr>
          <w:rFonts w:asciiTheme="majorBidi" w:hAnsiTheme="majorBidi" w:cstheme="majorBidi"/>
          <w:color w:val="000000"/>
        </w:rPr>
        <w:t>, and distributed gas bubbles</w:t>
      </w:r>
      <w:r w:rsidR="00A244F8" w:rsidRPr="000E18C5">
        <w:rPr>
          <w:rFonts w:asciiTheme="majorBidi" w:hAnsiTheme="majorBidi" w:cstheme="majorBidi"/>
          <w:color w:val="000000"/>
        </w:rPr>
        <w:t xml:space="preserve">. </w:t>
      </w:r>
      <w:r w:rsidR="007F7B94" w:rsidRPr="000E18C5">
        <w:rPr>
          <w:rFonts w:asciiTheme="majorBidi" w:hAnsiTheme="majorBidi" w:cstheme="majorBidi"/>
          <w:color w:val="000000"/>
        </w:rPr>
        <w:t xml:space="preserve">The </w:t>
      </w:r>
      <w:r w:rsidR="00A56781" w:rsidRPr="000E18C5">
        <w:rPr>
          <w:rFonts w:asciiTheme="majorBidi" w:hAnsiTheme="majorBidi" w:cstheme="majorBidi"/>
          <w:color w:val="000000"/>
        </w:rPr>
        <w:t xml:space="preserve">average grain size in </w:t>
      </w:r>
      <w:r w:rsidR="00857DAA">
        <w:rPr>
          <w:rFonts w:asciiTheme="majorBidi" w:hAnsiTheme="majorBidi" w:cstheme="majorBidi"/>
          <w:color w:val="000000"/>
        </w:rPr>
        <w:t xml:space="preserve">the </w:t>
      </w:r>
      <w:proofErr w:type="spellStart"/>
      <w:r w:rsidR="00A56781" w:rsidRPr="000E18C5">
        <w:rPr>
          <w:rFonts w:asciiTheme="majorBidi" w:hAnsiTheme="majorBidi" w:cstheme="majorBidi"/>
          <w:color w:val="000000"/>
        </w:rPr>
        <w:t>xz</w:t>
      </w:r>
      <w:proofErr w:type="spellEnd"/>
      <w:r w:rsidR="00A56781" w:rsidRPr="000E18C5">
        <w:rPr>
          <w:rFonts w:asciiTheme="majorBidi" w:hAnsiTheme="majorBidi" w:cstheme="majorBidi"/>
          <w:color w:val="000000"/>
        </w:rPr>
        <w:t xml:space="preserve"> plane is about </w:t>
      </w:r>
      <w:r w:rsidR="00127043" w:rsidRPr="000E18C5">
        <w:rPr>
          <w:rFonts w:asciiTheme="majorBidi" w:hAnsiTheme="majorBidi" w:cstheme="majorBidi"/>
          <w:color w:val="000000"/>
        </w:rPr>
        <w:t>3</w:t>
      </w:r>
      <w:r w:rsidR="00187F03" w:rsidRPr="000E18C5">
        <w:rPr>
          <w:rFonts w:asciiTheme="majorBidi" w:hAnsiTheme="majorBidi" w:cstheme="majorBidi"/>
          <w:color w:val="000000"/>
        </w:rPr>
        <w:t>4</w:t>
      </w:r>
      <w:r w:rsidR="007C363A" w:rsidRPr="000E18C5">
        <w:rPr>
          <w:rFonts w:asciiTheme="majorBidi" w:hAnsiTheme="majorBidi" w:cstheme="majorBidi"/>
          <w:color w:val="000000"/>
        </w:rPr>
        <w:t>0</w:t>
      </w:r>
      <w:r w:rsidR="00857DAA">
        <w:rPr>
          <w:rFonts w:asciiTheme="majorBidi" w:hAnsiTheme="majorBidi" w:cstheme="majorBidi"/>
          <w:color w:val="000000"/>
        </w:rPr>
        <w:t xml:space="preserve"> </w:t>
      </w:r>
      <w:r w:rsidR="007C363A" w:rsidRPr="000E18C5">
        <w:rPr>
          <w:rFonts w:asciiTheme="majorBidi" w:hAnsiTheme="majorBidi" w:cstheme="majorBidi"/>
          <w:color w:val="000000"/>
        </w:rPr>
        <w:t>nm</w:t>
      </w:r>
      <w:r w:rsidR="00857DAA">
        <w:rPr>
          <w:rFonts w:asciiTheme="majorBidi" w:hAnsiTheme="majorBidi" w:cstheme="majorBidi"/>
          <w:color w:val="000000"/>
        </w:rPr>
        <w:t>,</w:t>
      </w:r>
      <w:r w:rsidR="007C363A" w:rsidRPr="000E18C5">
        <w:rPr>
          <w:rFonts w:asciiTheme="majorBidi" w:hAnsiTheme="majorBidi" w:cstheme="majorBidi"/>
          <w:color w:val="000000"/>
        </w:rPr>
        <w:t xml:space="preserve"> which is </w:t>
      </w:r>
      <w:r w:rsidR="00857DAA">
        <w:rPr>
          <w:rFonts w:asciiTheme="majorBidi" w:hAnsiTheme="majorBidi" w:cstheme="majorBidi"/>
          <w:color w:val="000000"/>
        </w:rPr>
        <w:t xml:space="preserve">on the order of </w:t>
      </w:r>
      <w:r w:rsidR="00FB52C0" w:rsidRPr="000E18C5">
        <w:rPr>
          <w:rFonts w:asciiTheme="majorBidi" w:hAnsiTheme="majorBidi" w:cstheme="majorBidi"/>
          <w:color w:val="000000"/>
        </w:rPr>
        <w:t xml:space="preserve">the </w:t>
      </w:r>
      <w:r w:rsidR="0015468B" w:rsidRPr="000E18C5">
        <w:rPr>
          <w:rFonts w:asciiTheme="majorBidi" w:hAnsiTheme="majorBidi" w:cstheme="majorBidi"/>
          <w:color w:val="000000"/>
        </w:rPr>
        <w:t xml:space="preserve">typical grain size observed in recrystallized </w:t>
      </w:r>
      <w:r w:rsidR="00680224" w:rsidRPr="000E18C5">
        <w:rPr>
          <w:rFonts w:asciiTheme="majorBidi" w:hAnsiTheme="majorBidi" w:cstheme="majorBidi"/>
          <w:color w:val="000000"/>
        </w:rPr>
        <w:t xml:space="preserve">grains in UMo fuels. </w:t>
      </w:r>
      <w:r w:rsidR="00CE1058" w:rsidRPr="000E18C5">
        <w:rPr>
          <w:rFonts w:asciiTheme="majorBidi" w:hAnsiTheme="majorBidi" w:cstheme="majorBidi"/>
          <w:color w:val="000000"/>
        </w:rPr>
        <w:t xml:space="preserve">Periodic </w:t>
      </w:r>
      <w:r w:rsidR="007F0C45" w:rsidRPr="000E18C5">
        <w:rPr>
          <w:rFonts w:asciiTheme="majorBidi" w:hAnsiTheme="majorBidi" w:cstheme="majorBidi"/>
          <w:color w:val="000000"/>
        </w:rPr>
        <w:t xml:space="preserve">boundaries conditions are applied </w:t>
      </w:r>
      <w:r w:rsidR="00857DAA">
        <w:rPr>
          <w:rFonts w:asciiTheme="majorBidi" w:hAnsiTheme="majorBidi" w:cstheme="majorBidi"/>
          <w:color w:val="000000"/>
        </w:rPr>
        <w:t xml:space="preserve">in </w:t>
      </w:r>
      <w:proofErr w:type="gramStart"/>
      <w:r w:rsidR="00857DAA">
        <w:rPr>
          <w:rFonts w:asciiTheme="majorBidi" w:hAnsiTheme="majorBidi" w:cstheme="majorBidi"/>
          <w:color w:val="000000"/>
        </w:rPr>
        <w:t xml:space="preserve">the </w:t>
      </w:r>
      <w:r w:rsidR="007F0C45" w:rsidRPr="000E18C5">
        <w:rPr>
          <w:rFonts w:asciiTheme="majorBidi" w:hAnsiTheme="majorBidi" w:cstheme="majorBidi"/>
          <w:color w:val="000000"/>
        </w:rPr>
        <w:t xml:space="preserve"> x</w:t>
      </w:r>
      <w:proofErr w:type="gramEnd"/>
      <w:r w:rsidR="007F0C45" w:rsidRPr="000E18C5">
        <w:rPr>
          <w:rFonts w:asciiTheme="majorBidi" w:hAnsiTheme="majorBidi" w:cstheme="majorBidi"/>
          <w:color w:val="000000"/>
        </w:rPr>
        <w:t>-, y-, and z- directions</w:t>
      </w:r>
      <w:r w:rsidR="00857DAA">
        <w:rPr>
          <w:rFonts w:asciiTheme="majorBidi" w:hAnsiTheme="majorBidi" w:cstheme="majorBidi"/>
          <w:color w:val="000000"/>
        </w:rPr>
        <w:t xml:space="preserve"> and a</w:t>
      </w:r>
      <w:r w:rsidR="00634FE0" w:rsidRPr="000E18C5">
        <w:rPr>
          <w:rFonts w:asciiTheme="majorBidi" w:hAnsiTheme="majorBidi" w:cstheme="majorBidi"/>
          <w:color w:val="000000"/>
        </w:rPr>
        <w:t xml:space="preserve"> strain along</w:t>
      </w:r>
      <w:r w:rsidR="00857DAA">
        <w:rPr>
          <w:rFonts w:asciiTheme="majorBidi" w:hAnsiTheme="majorBidi" w:cstheme="majorBidi"/>
          <w:color w:val="000000"/>
        </w:rPr>
        <w:t xml:space="preserve"> the</w:t>
      </w:r>
      <w:r w:rsidR="00634FE0" w:rsidRPr="000E18C5">
        <w:rPr>
          <w:rFonts w:asciiTheme="majorBidi" w:hAnsiTheme="majorBidi" w:cstheme="majorBidi"/>
          <w:color w:val="000000"/>
        </w:rPr>
        <w:t xml:space="preserve"> </w:t>
      </w:r>
      <w:r w:rsidR="003D68B2" w:rsidRPr="000E18C5">
        <w:rPr>
          <w:rFonts w:asciiTheme="majorBidi" w:hAnsiTheme="majorBidi" w:cstheme="majorBidi"/>
          <w:color w:val="000000"/>
        </w:rPr>
        <w:t>z-direction is applied to perform tensile or compress</w:t>
      </w:r>
      <w:r w:rsidR="00857DAA">
        <w:rPr>
          <w:rFonts w:asciiTheme="majorBidi" w:hAnsiTheme="majorBidi" w:cstheme="majorBidi"/>
          <w:color w:val="000000"/>
        </w:rPr>
        <w:t>ive</w:t>
      </w:r>
      <w:r w:rsidR="003D68B2" w:rsidRPr="000E18C5">
        <w:rPr>
          <w:rFonts w:asciiTheme="majorBidi" w:hAnsiTheme="majorBidi" w:cstheme="majorBidi"/>
          <w:color w:val="000000"/>
        </w:rPr>
        <w:t xml:space="preserve"> deformation. </w:t>
      </w:r>
      <w:r w:rsidR="006848DB" w:rsidRPr="000E18C5">
        <w:rPr>
          <w:rFonts w:asciiTheme="majorBidi" w:hAnsiTheme="majorBidi" w:cstheme="majorBidi"/>
          <w:color w:val="000000"/>
        </w:rPr>
        <w:t xml:space="preserve">In this work, the developed model </w:t>
      </w:r>
      <w:proofErr w:type="gramStart"/>
      <w:r w:rsidR="000C7194" w:rsidRPr="000E18C5">
        <w:rPr>
          <w:rFonts w:asciiTheme="majorBidi" w:hAnsiTheme="majorBidi" w:cstheme="majorBidi"/>
          <w:color w:val="000000"/>
        </w:rPr>
        <w:t>was</w:t>
      </w:r>
      <w:r w:rsidR="006848DB" w:rsidRPr="000E18C5">
        <w:rPr>
          <w:rFonts w:asciiTheme="majorBidi" w:hAnsiTheme="majorBidi" w:cstheme="majorBidi"/>
          <w:color w:val="000000"/>
        </w:rPr>
        <w:t xml:space="preserve"> applied</w:t>
      </w:r>
      <w:proofErr w:type="gramEnd"/>
      <w:r w:rsidR="006848DB" w:rsidRPr="000E18C5">
        <w:rPr>
          <w:rFonts w:asciiTheme="majorBidi" w:hAnsiTheme="majorBidi" w:cstheme="majorBidi"/>
          <w:color w:val="000000"/>
        </w:rPr>
        <w:t xml:space="preserve"> </w:t>
      </w:r>
      <w:r w:rsidR="00857DAA">
        <w:rPr>
          <w:rFonts w:asciiTheme="majorBidi" w:hAnsiTheme="majorBidi" w:cstheme="majorBidi"/>
          <w:color w:val="000000"/>
        </w:rPr>
        <w:t xml:space="preserve">to: </w:t>
      </w:r>
      <w:r w:rsidR="006848DB" w:rsidRPr="000E18C5">
        <w:rPr>
          <w:rFonts w:asciiTheme="majorBidi" w:hAnsiTheme="majorBidi" w:cstheme="majorBidi"/>
          <w:color w:val="000000"/>
        </w:rPr>
        <w:t>1) study the effect of gas bubble structures on mechanical response</w:t>
      </w:r>
      <w:r w:rsidR="00857DAA">
        <w:rPr>
          <w:rFonts w:asciiTheme="majorBidi" w:hAnsiTheme="majorBidi" w:cstheme="majorBidi"/>
          <w:color w:val="000000"/>
        </w:rPr>
        <w:t>;</w:t>
      </w:r>
      <w:r w:rsidR="006848DB" w:rsidRPr="000E18C5">
        <w:rPr>
          <w:rFonts w:asciiTheme="majorBidi" w:hAnsiTheme="majorBidi" w:cstheme="majorBidi"/>
          <w:color w:val="000000"/>
        </w:rPr>
        <w:t xml:space="preserve"> and 2) study the effect of stresses and stress-dependent thermodynamic and kinetic properties on gas bubble </w:t>
      </w:r>
      <w:r w:rsidR="009203D7" w:rsidRPr="000E18C5">
        <w:rPr>
          <w:rFonts w:asciiTheme="majorBidi" w:hAnsiTheme="majorBidi" w:cstheme="majorBidi"/>
          <w:color w:val="000000"/>
        </w:rPr>
        <w:t>evolution</w:t>
      </w:r>
      <w:r w:rsidR="006848DB" w:rsidRPr="000E18C5">
        <w:rPr>
          <w:rFonts w:asciiTheme="majorBidi" w:hAnsiTheme="majorBidi" w:cstheme="majorBidi"/>
          <w:color w:val="000000"/>
        </w:rPr>
        <w:t xml:space="preserve">.  </w:t>
      </w:r>
    </w:p>
    <w:p w14:paraId="4FA1FF34" w14:textId="77777777" w:rsidR="00C22646" w:rsidRPr="000E18C5" w:rsidRDefault="00C22646"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51E9108D" w14:textId="03F14E27" w:rsidR="007615B5" w:rsidRPr="000E18C5" w:rsidRDefault="00857DAA"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5.1 Effect</w:t>
      </w:r>
      <w:r w:rsidR="00C611F3" w:rsidRPr="000E18C5">
        <w:rPr>
          <w:rFonts w:asciiTheme="majorBidi" w:hAnsiTheme="majorBidi" w:cstheme="majorBidi"/>
          <w:color w:val="000000"/>
        </w:rPr>
        <w:t xml:space="preserve"> of gas bubble structures on </w:t>
      </w:r>
      <w:r w:rsidR="0045616E" w:rsidRPr="000E18C5">
        <w:rPr>
          <w:rFonts w:asciiTheme="majorBidi" w:hAnsiTheme="majorBidi" w:cstheme="majorBidi"/>
          <w:color w:val="000000"/>
        </w:rPr>
        <w:t>mechanical</w:t>
      </w:r>
      <w:r w:rsidR="00C22646" w:rsidRPr="000E18C5">
        <w:rPr>
          <w:rFonts w:asciiTheme="majorBidi" w:hAnsiTheme="majorBidi" w:cstheme="majorBidi"/>
          <w:color w:val="000000"/>
        </w:rPr>
        <w:t xml:space="preserve"> properties</w:t>
      </w:r>
    </w:p>
    <w:p w14:paraId="36D14F5E" w14:textId="65906299" w:rsidR="0031371F" w:rsidRPr="000E18C5" w:rsidRDefault="002D0C00"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Three </w:t>
      </w:r>
      <w:r w:rsidR="00721FFE" w:rsidRPr="000E18C5">
        <w:rPr>
          <w:rFonts w:asciiTheme="majorBidi" w:hAnsiTheme="majorBidi" w:cstheme="majorBidi"/>
          <w:color w:val="000000"/>
        </w:rPr>
        <w:t>gas bubble structures with gas bubble volume fraction</w:t>
      </w:r>
      <w:r w:rsidR="00583D8E" w:rsidRPr="000E18C5">
        <w:rPr>
          <w:rFonts w:asciiTheme="majorBidi" w:hAnsiTheme="majorBidi" w:cstheme="majorBidi"/>
          <w:color w:val="000000"/>
        </w:rPr>
        <w:t>s</w:t>
      </w:r>
      <w:r w:rsidR="006E246B"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 xml:space="preserve">=3.5%, 6.7%, and 9.7% </m:t>
        </m:r>
      </m:oMath>
      <w:r w:rsidR="006E246B" w:rsidRPr="000E18C5">
        <w:rPr>
          <w:rFonts w:asciiTheme="majorBidi" w:hAnsiTheme="majorBidi" w:cstheme="majorBidi"/>
          <w:color w:val="000000"/>
        </w:rPr>
        <w:t>) are gener</w:t>
      </w:r>
      <w:r w:rsidR="00534509" w:rsidRPr="000E18C5">
        <w:rPr>
          <w:rFonts w:asciiTheme="majorBidi" w:hAnsiTheme="majorBidi" w:cstheme="majorBidi"/>
          <w:color w:val="000000"/>
        </w:rPr>
        <w:t xml:space="preserve">ated with </w:t>
      </w:r>
      <w:r w:rsidR="00935D87" w:rsidRPr="000E18C5">
        <w:rPr>
          <w:rFonts w:asciiTheme="majorBidi" w:hAnsiTheme="majorBidi" w:cstheme="majorBidi"/>
          <w:color w:val="000000"/>
        </w:rPr>
        <w:t xml:space="preserve">a </w:t>
      </w:r>
      <w:r w:rsidR="00AA4127">
        <w:rPr>
          <w:rFonts w:asciiTheme="majorBidi" w:hAnsiTheme="majorBidi" w:cstheme="majorBidi"/>
          <w:color w:val="000000"/>
        </w:rPr>
        <w:t>phase-field</w:t>
      </w:r>
      <w:r w:rsidR="00935D87" w:rsidRPr="000E18C5">
        <w:rPr>
          <w:rFonts w:asciiTheme="majorBidi" w:hAnsiTheme="majorBidi" w:cstheme="majorBidi"/>
          <w:color w:val="000000"/>
        </w:rPr>
        <w:t xml:space="preserve"> model of gas bubble evolution in polycrystalline structures. </w:t>
      </w:r>
      <w:r w:rsidR="00CA099C" w:rsidRPr="000E18C5">
        <w:rPr>
          <w:rFonts w:asciiTheme="majorBidi" w:hAnsiTheme="majorBidi" w:cstheme="majorBidi"/>
          <w:color w:val="000000"/>
        </w:rPr>
        <w:t>G</w:t>
      </w:r>
      <w:r w:rsidR="00C27D48" w:rsidRPr="000E18C5">
        <w:rPr>
          <w:rFonts w:asciiTheme="majorBidi" w:hAnsiTheme="majorBidi" w:cstheme="majorBidi"/>
          <w:color w:val="000000"/>
        </w:rPr>
        <w:t>as bubbles</w:t>
      </w:r>
      <w:r w:rsidR="00CA099C" w:rsidRPr="000E18C5">
        <w:rPr>
          <w:rFonts w:asciiTheme="majorBidi" w:hAnsiTheme="majorBidi" w:cstheme="majorBidi"/>
          <w:color w:val="000000"/>
        </w:rPr>
        <w:t>, which have an</w:t>
      </w:r>
      <w:r w:rsidR="0018398F" w:rsidRPr="000E18C5">
        <w:rPr>
          <w:rFonts w:asciiTheme="majorBidi" w:hAnsiTheme="majorBidi" w:cstheme="majorBidi"/>
          <w:color w:val="000000"/>
        </w:rPr>
        <w:t xml:space="preserve"> average gas</w:t>
      </w:r>
      <w:r w:rsidR="00507E92" w:rsidRPr="000E18C5">
        <w:rPr>
          <w:rFonts w:asciiTheme="majorBidi" w:hAnsiTheme="majorBidi" w:cstheme="majorBidi"/>
          <w:color w:val="000000"/>
        </w:rPr>
        <w:t xml:space="preserve"> bubble size </w:t>
      </w:r>
      <w:r w:rsidR="007E5417">
        <w:rPr>
          <w:rFonts w:asciiTheme="majorBidi" w:hAnsiTheme="majorBidi" w:cstheme="majorBidi"/>
          <w:color w:val="000000"/>
        </w:rPr>
        <w:t>of</w:t>
      </w:r>
      <w:r w:rsidR="007E5417" w:rsidRPr="000E18C5">
        <w:rPr>
          <w:rFonts w:asciiTheme="majorBidi" w:hAnsiTheme="majorBidi" w:cstheme="majorBidi"/>
          <w:color w:val="000000"/>
        </w:rPr>
        <w:t xml:space="preserve"> </w:t>
      </w:r>
      <w:r w:rsidR="00EC7C2F" w:rsidRPr="000E18C5">
        <w:rPr>
          <w:rFonts w:asciiTheme="majorBidi" w:hAnsiTheme="majorBidi" w:cstheme="majorBidi"/>
          <w:color w:val="000000"/>
        </w:rPr>
        <w:t>100</w:t>
      </w:r>
      <w:r w:rsidR="007E5417">
        <w:rPr>
          <w:rFonts w:asciiTheme="majorBidi" w:hAnsiTheme="majorBidi" w:cstheme="majorBidi"/>
          <w:color w:val="000000"/>
        </w:rPr>
        <w:t xml:space="preserve"> </w:t>
      </w:r>
      <w:r w:rsidR="00EC7C2F" w:rsidRPr="000E18C5">
        <w:rPr>
          <w:rFonts w:asciiTheme="majorBidi" w:hAnsiTheme="majorBidi" w:cstheme="majorBidi"/>
          <w:color w:val="000000"/>
        </w:rPr>
        <w:t>nm in diameter</w:t>
      </w:r>
      <w:r w:rsidR="00CA099C" w:rsidRPr="000E18C5">
        <w:rPr>
          <w:rFonts w:asciiTheme="majorBidi" w:hAnsiTheme="majorBidi" w:cstheme="majorBidi"/>
          <w:color w:val="000000"/>
        </w:rPr>
        <w:t xml:space="preserve"> are randomly distributed in the simulation cell</w:t>
      </w:r>
      <w:r w:rsidR="00C0663F" w:rsidRPr="000E18C5">
        <w:rPr>
          <w:rFonts w:asciiTheme="majorBidi" w:hAnsiTheme="majorBidi" w:cstheme="majorBidi"/>
          <w:color w:val="000000"/>
        </w:rPr>
        <w:t xml:space="preserve">. </w:t>
      </w:r>
      <w:r w:rsidR="0087724D" w:rsidRPr="000E18C5">
        <w:rPr>
          <w:rFonts w:asciiTheme="majorBidi" w:hAnsiTheme="majorBidi" w:cstheme="majorBidi"/>
          <w:color w:val="000000"/>
        </w:rPr>
        <w:t xml:space="preserve">It is assumed </w:t>
      </w:r>
      <w:r w:rsidR="00B83182" w:rsidRPr="000E18C5">
        <w:rPr>
          <w:rFonts w:asciiTheme="majorBidi" w:hAnsiTheme="majorBidi" w:cstheme="majorBidi"/>
          <w:color w:val="000000"/>
        </w:rPr>
        <w:t xml:space="preserve">that </w:t>
      </w:r>
      <w:r w:rsidR="007E5417">
        <w:rPr>
          <w:rFonts w:asciiTheme="majorBidi" w:hAnsiTheme="majorBidi" w:cstheme="majorBidi"/>
          <w:color w:val="000000"/>
        </w:rPr>
        <w:t>bubbles are pressurized and that t</w:t>
      </w:r>
      <w:r w:rsidR="00B83182" w:rsidRPr="000E18C5">
        <w:rPr>
          <w:rFonts w:asciiTheme="majorBidi" w:hAnsiTheme="majorBidi" w:cstheme="majorBidi"/>
          <w:color w:val="000000"/>
        </w:rPr>
        <w:t xml:space="preserve">he pressure is associated with </w:t>
      </w:r>
      <w:r w:rsidR="007E5417">
        <w:rPr>
          <w:rFonts w:asciiTheme="majorBidi" w:hAnsiTheme="majorBidi" w:cstheme="majorBidi"/>
          <w:color w:val="000000"/>
        </w:rPr>
        <w:t xml:space="preserve">the </w:t>
      </w:r>
      <w:r w:rsidR="00310BD6" w:rsidRPr="000E18C5">
        <w:rPr>
          <w:rFonts w:asciiTheme="majorBidi" w:hAnsiTheme="majorBidi" w:cstheme="majorBidi"/>
          <w:color w:val="000000"/>
        </w:rPr>
        <w:t xml:space="preserve">lattice mismatch between </w:t>
      </w:r>
      <w:r w:rsidR="0080492C" w:rsidRPr="000E18C5">
        <w:rPr>
          <w:rFonts w:asciiTheme="majorBidi" w:hAnsiTheme="majorBidi" w:cstheme="majorBidi"/>
          <w:color w:val="000000"/>
        </w:rPr>
        <w:t xml:space="preserve">the </w:t>
      </w:r>
      <w:r w:rsidR="00310BD6" w:rsidRPr="000E18C5">
        <w:rPr>
          <w:rFonts w:asciiTheme="majorBidi" w:hAnsiTheme="majorBidi" w:cstheme="majorBidi"/>
          <w:color w:val="000000"/>
        </w:rPr>
        <w:t xml:space="preserve">gas </w:t>
      </w:r>
      <w:r w:rsidR="0080492C" w:rsidRPr="000E18C5">
        <w:rPr>
          <w:rFonts w:asciiTheme="majorBidi" w:hAnsiTheme="majorBidi" w:cstheme="majorBidi"/>
          <w:color w:val="000000"/>
        </w:rPr>
        <w:t xml:space="preserve">phase </w:t>
      </w:r>
      <w:r w:rsidR="00310BD6" w:rsidRPr="000E18C5">
        <w:rPr>
          <w:rFonts w:asciiTheme="majorBidi" w:hAnsiTheme="majorBidi" w:cstheme="majorBidi"/>
          <w:color w:val="000000"/>
        </w:rPr>
        <w:t>and the matrix UMo phase</w:t>
      </w:r>
      <w:r w:rsidR="00531084" w:rsidRPr="000E18C5">
        <w:rPr>
          <w:rFonts w:asciiTheme="majorBidi" w:hAnsiTheme="majorBidi" w:cstheme="majorBidi"/>
          <w:color w:val="000000"/>
        </w:rPr>
        <w:t>. The lattice mismatch is described by a</w:t>
      </w:r>
      <w:r w:rsidR="00D10BA2" w:rsidRPr="000E18C5">
        <w:rPr>
          <w:rFonts w:asciiTheme="majorBidi" w:hAnsiTheme="majorBidi" w:cstheme="majorBidi"/>
          <w:color w:val="000000"/>
        </w:rPr>
        <w:t>n</w:t>
      </w:r>
      <w:r w:rsidR="00531084" w:rsidRPr="000E18C5">
        <w:rPr>
          <w:rFonts w:asciiTheme="majorBidi" w:hAnsiTheme="majorBidi" w:cstheme="majorBidi"/>
          <w:color w:val="000000"/>
        </w:rPr>
        <w:t xml:space="preserve"> eigenstrain tensor</w:t>
      </w:r>
      <w:r w:rsidR="006A092B"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ij</m:t>
            </m:r>
          </m:sub>
          <m:sup>
            <m:r>
              <w:rPr>
                <w:rFonts w:ascii="Cambria Math" w:hAnsi="Cambria Math" w:cstheme="majorBidi"/>
                <w:color w:val="000000" w:themeColor="text1"/>
              </w:rPr>
              <m:t>gb*</m:t>
            </m:r>
          </m:sup>
        </m:sSub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h(χ)</m:t>
        </m:r>
      </m:oMath>
      <w:r w:rsidR="00C17FFD" w:rsidRPr="000E18C5">
        <w:rPr>
          <w:rFonts w:asciiTheme="majorBidi" w:hAnsiTheme="majorBidi" w:cstheme="majorBidi"/>
          <w:color w:val="000000" w:themeColor="text1"/>
        </w:rPr>
        <w:t xml:space="preserve">, where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oMath>
      <w:r w:rsidR="00C17FFD" w:rsidRPr="000E18C5">
        <w:rPr>
          <w:rFonts w:asciiTheme="majorBidi" w:hAnsiTheme="majorBidi" w:cstheme="majorBidi"/>
          <w:color w:val="000000" w:themeColor="text1"/>
        </w:rPr>
        <w:t xml:space="preserve"> </w:t>
      </w:r>
      <w:r w:rsidR="00BB4ED5" w:rsidRPr="000E18C5">
        <w:rPr>
          <w:rFonts w:asciiTheme="majorBidi" w:hAnsiTheme="majorBidi" w:cstheme="majorBidi"/>
          <w:color w:val="000000" w:themeColor="text1"/>
        </w:rPr>
        <w:t>is the Xe concentration inside</w:t>
      </w:r>
      <w:r w:rsidR="007E5417">
        <w:rPr>
          <w:rFonts w:asciiTheme="majorBidi" w:hAnsiTheme="majorBidi" w:cstheme="majorBidi"/>
          <w:color w:val="000000" w:themeColor="text1"/>
        </w:rPr>
        <w:t xml:space="preserve"> the</w:t>
      </w:r>
      <w:r w:rsidR="00BB4ED5" w:rsidRPr="000E18C5">
        <w:rPr>
          <w:rFonts w:asciiTheme="majorBidi" w:hAnsiTheme="majorBidi" w:cstheme="majorBidi"/>
          <w:color w:val="000000" w:themeColor="text1"/>
        </w:rPr>
        <w:t xml:space="preserve"> gas bubble,</w:t>
      </w:r>
      <w:r w:rsidR="000928EA" w:rsidRPr="000E18C5">
        <w:rPr>
          <w:rFonts w:asciiTheme="majorBidi" w:hAnsiTheme="majorBidi" w:cstheme="majorBidi"/>
          <w:color w:val="000000" w:themeColor="text1"/>
        </w:rPr>
        <w:t xml:space="preserve"> </w:t>
      </w:r>
      <m:oMath>
        <m:r>
          <w:rPr>
            <w:rFonts w:ascii="Cambria Math" w:hAnsi="Cambria Math" w:cstheme="majorBidi"/>
            <w:color w:val="000000" w:themeColor="text1"/>
          </w:rPr>
          <m:t>h(χ)</m:t>
        </m:r>
      </m:oMath>
      <w:r w:rsidR="000928EA" w:rsidRPr="000E18C5">
        <w:rPr>
          <w:rFonts w:asciiTheme="majorBidi" w:hAnsiTheme="majorBidi" w:cstheme="majorBidi"/>
          <w:color w:val="000000" w:themeColor="text1"/>
        </w:rPr>
        <w:t xml:space="preserve"> is the shape function defined by equation</w:t>
      </w:r>
      <w:r w:rsidR="0045616E" w:rsidRPr="000E18C5">
        <w:rPr>
          <w:rFonts w:asciiTheme="majorBidi" w:hAnsiTheme="majorBidi" w:cstheme="majorBidi"/>
          <w:color w:val="000000" w:themeColor="text1"/>
        </w:rPr>
        <w:t xml:space="preserve"> </w:t>
      </w:r>
      <w:r w:rsidR="000928EA" w:rsidRPr="000E18C5">
        <w:rPr>
          <w:rFonts w:asciiTheme="majorBidi" w:hAnsiTheme="majorBidi" w:cstheme="majorBidi"/>
          <w:color w:val="000000" w:themeColor="text1"/>
        </w:rPr>
        <w:t xml:space="preserve">(3),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oMath>
      <w:r w:rsidR="000928EA" w:rsidRPr="000E18C5">
        <w:rPr>
          <w:rFonts w:asciiTheme="majorBidi" w:hAnsiTheme="majorBidi" w:cstheme="majorBidi"/>
          <w:color w:val="000000" w:themeColor="text1"/>
        </w:rPr>
        <w:t xml:space="preserve"> is the </w:t>
      </w:r>
      <w:r w:rsidR="001A5A62" w:rsidRPr="000E18C5">
        <w:rPr>
          <w:rFonts w:asciiTheme="majorBidi" w:hAnsiTheme="majorBidi" w:cstheme="majorBidi"/>
          <w:color w:val="000000" w:themeColor="text1"/>
        </w:rPr>
        <w:t>Kronecker-Delta</w:t>
      </w:r>
      <w:r w:rsidR="002C0CBC" w:rsidRPr="000E18C5">
        <w:rPr>
          <w:rFonts w:asciiTheme="majorBidi" w:hAnsiTheme="majorBidi" w:cstheme="majorBidi"/>
          <w:color w:val="000000" w:themeColor="text1"/>
        </w:rPr>
        <w:t xml:space="preserve"> function</w:t>
      </w:r>
      <w:r w:rsidR="00E35CA3"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ins w:id="77" w:author="Hu, Shenyang" w:date="2021-04-24T12:33:00Z">
                <w:rPr>
                  <w:rFonts w:ascii="Cambria Math" w:hAnsi="Cambria Math" w:cstheme="majorBidi"/>
                  <w:color w:val="000000" w:themeColor="text1"/>
                </w:rPr>
                <m:t>b</m:t>
              </w:ins>
            </m:r>
            <m:r>
              <w:rPr>
                <w:rFonts w:ascii="Cambria Math" w:hAnsi="Cambria Math" w:cstheme="majorBidi"/>
                <w:color w:val="000000" w:themeColor="text1"/>
              </w:rPr>
              <m:t>0</m:t>
            </m:r>
          </m:sub>
        </m:sSub>
      </m:oMath>
      <w:r w:rsidR="00E35CA3" w:rsidRPr="000E18C5">
        <w:rPr>
          <w:rFonts w:asciiTheme="majorBidi" w:hAnsiTheme="majorBidi" w:cstheme="majorBidi"/>
          <w:color w:val="000000" w:themeColor="text1"/>
        </w:rPr>
        <w:t xml:space="preserve"> is the mismatch strain. </w:t>
      </w:r>
      <w:r w:rsidR="00E77E3E" w:rsidRPr="000E18C5">
        <w:rPr>
          <w:rFonts w:asciiTheme="majorBidi" w:hAnsiTheme="majorBidi" w:cstheme="majorBidi"/>
          <w:color w:val="000000" w:themeColor="text1"/>
        </w:rPr>
        <w:t xml:space="preserve">For </w:t>
      </w:r>
      <w:r w:rsidR="007E5417">
        <w:rPr>
          <w:rFonts w:asciiTheme="majorBidi" w:hAnsiTheme="majorBidi" w:cstheme="majorBidi"/>
          <w:color w:val="000000" w:themeColor="text1"/>
        </w:rPr>
        <w:t xml:space="preserve">the </w:t>
      </w:r>
      <w:r w:rsidR="00E77E3E" w:rsidRPr="000E18C5">
        <w:rPr>
          <w:rFonts w:asciiTheme="majorBidi" w:hAnsiTheme="majorBidi" w:cstheme="majorBidi"/>
          <w:color w:val="000000" w:themeColor="text1"/>
        </w:rPr>
        <w:t xml:space="preserve">first order approximation, </w:t>
      </w:r>
      <w:r w:rsidR="00EE651E" w:rsidRPr="000E18C5">
        <w:rPr>
          <w:rFonts w:asciiTheme="majorBidi" w:hAnsiTheme="majorBidi" w:cstheme="majorBidi"/>
          <w:color w:val="000000" w:themeColor="text1"/>
        </w:rPr>
        <w:t xml:space="preserve">if </w:t>
      </w:r>
      <w:r w:rsidR="001A5A62" w:rsidRPr="000E18C5">
        <w:rPr>
          <w:rFonts w:asciiTheme="majorBidi" w:hAnsiTheme="majorBidi" w:cstheme="majorBidi"/>
          <w:color w:val="000000" w:themeColor="text1"/>
        </w:rPr>
        <w:t xml:space="preserve">the </w:t>
      </w:r>
      <w:r w:rsidR="00EE651E" w:rsidRPr="000E18C5">
        <w:rPr>
          <w:rFonts w:asciiTheme="majorBidi" w:hAnsiTheme="majorBidi" w:cstheme="majorBidi"/>
          <w:color w:val="000000" w:themeColor="text1"/>
        </w:rPr>
        <w:t>bulk modulus</w:t>
      </w:r>
      <w:r w:rsidR="00CA4EFD" w:rsidRPr="000E18C5">
        <w:rPr>
          <w:rFonts w:asciiTheme="majorBidi" w:hAnsiTheme="majorBidi" w:cstheme="majorBidi"/>
          <w:color w:val="000000" w:themeColor="text1"/>
        </w:rPr>
        <w:t>,</w:t>
      </w:r>
      <w:r w:rsidR="00C57CF7" w:rsidRPr="000E18C5">
        <w:rPr>
          <w:rFonts w:asciiTheme="majorBidi" w:hAnsiTheme="majorBidi" w:cstheme="majorBidi"/>
          <w:color w:val="000000" w:themeColor="text1"/>
        </w:rPr>
        <w:t xml:space="preserve"> pressure</w:t>
      </w:r>
      <w:r w:rsidR="007E5417">
        <w:rPr>
          <w:rFonts w:asciiTheme="majorBidi" w:hAnsiTheme="majorBidi" w:cstheme="majorBidi"/>
          <w:color w:val="000000" w:themeColor="text1"/>
        </w:rPr>
        <w:t>,</w:t>
      </w:r>
      <w:r w:rsidR="00C57CF7" w:rsidRPr="000E18C5">
        <w:rPr>
          <w:rFonts w:asciiTheme="majorBidi" w:hAnsiTheme="majorBidi" w:cstheme="majorBidi"/>
          <w:color w:val="000000" w:themeColor="text1"/>
        </w:rPr>
        <w:t xml:space="preserve"> </w:t>
      </w:r>
      <w:r w:rsidR="004E4A65" w:rsidRPr="000E18C5">
        <w:rPr>
          <w:rFonts w:asciiTheme="majorBidi" w:hAnsiTheme="majorBidi" w:cstheme="majorBidi"/>
          <w:color w:val="000000" w:themeColor="text1"/>
        </w:rPr>
        <w:t>and Xe equilibriu</w:t>
      </w:r>
      <w:r w:rsidR="00005D81" w:rsidRPr="000E18C5">
        <w:rPr>
          <w:rFonts w:asciiTheme="majorBidi" w:hAnsiTheme="majorBidi" w:cstheme="majorBidi"/>
          <w:color w:val="000000" w:themeColor="text1"/>
        </w:rPr>
        <w:t xml:space="preserve">m concentration </w:t>
      </w:r>
      <w:r w:rsidR="000A69F8" w:rsidRPr="000E18C5">
        <w:rPr>
          <w:rFonts w:asciiTheme="majorBidi" w:hAnsiTheme="majorBidi" w:cstheme="majorBidi"/>
          <w:color w:val="000000" w:themeColor="text1"/>
        </w:rPr>
        <w:t xml:space="preserve">inside </w:t>
      </w:r>
      <w:r w:rsidR="00370F6A" w:rsidRPr="000E18C5">
        <w:rPr>
          <w:rFonts w:asciiTheme="majorBidi" w:hAnsiTheme="majorBidi" w:cstheme="majorBidi"/>
          <w:color w:val="000000" w:themeColor="text1"/>
        </w:rPr>
        <w:t xml:space="preserve">the </w:t>
      </w:r>
      <w:r w:rsidR="000A69F8" w:rsidRPr="000E18C5">
        <w:rPr>
          <w:rFonts w:asciiTheme="majorBidi" w:hAnsiTheme="majorBidi" w:cstheme="majorBidi"/>
          <w:color w:val="000000" w:themeColor="text1"/>
        </w:rPr>
        <w:t xml:space="preserve">gas bubble </w:t>
      </w:r>
      <w:r w:rsidR="00005D81" w:rsidRPr="000E18C5">
        <w:rPr>
          <w:rFonts w:asciiTheme="majorBidi" w:hAnsiTheme="majorBidi" w:cstheme="majorBidi"/>
          <w:color w:val="000000" w:themeColor="text1"/>
        </w:rPr>
        <w:t>are</w:t>
      </w:r>
      <w:r w:rsidR="00CA4EFD"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CA4EFD" w:rsidRPr="000E18C5">
        <w:rPr>
          <w:rFonts w:asciiTheme="majorBidi" w:hAnsiTheme="majorBidi" w:cstheme="majorBidi"/>
          <w:color w:val="000000" w:themeColor="text1"/>
        </w:rPr>
        <w:t>,</w:t>
      </w:r>
      <w:r w:rsidR="000A69F8" w:rsidRPr="000E18C5">
        <w:rPr>
          <w:rFonts w:asciiTheme="majorBidi" w:hAnsiTheme="majorBidi" w:cstheme="majorBidi"/>
          <w:color w:val="000000" w:themeColor="text1"/>
        </w:rPr>
        <w:t xml:space="preserve"> </w:t>
      </w:r>
      <w:r w:rsidR="00C57CF7"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oMath>
      <w:r w:rsidR="000A69F8" w:rsidRPr="000E18C5">
        <w:rPr>
          <w:rFonts w:asciiTheme="majorBidi" w:hAnsiTheme="majorBidi" w:cstheme="majorBidi"/>
          <w:color w:val="000000" w:themeColor="text1"/>
        </w:rPr>
        <w:t xml:space="preserve">and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1E78F3" w:rsidRPr="000E18C5">
        <w:rPr>
          <w:rFonts w:asciiTheme="majorBidi" w:hAnsiTheme="majorBidi" w:cstheme="majorBidi"/>
          <w:color w:val="000000" w:themeColor="text1"/>
        </w:rPr>
        <w:t>,</w:t>
      </w:r>
      <w:r w:rsidR="00AB4839" w:rsidRPr="000E18C5">
        <w:rPr>
          <w:rFonts w:asciiTheme="majorBidi" w:hAnsiTheme="majorBidi" w:cstheme="majorBidi"/>
          <w:color w:val="000000" w:themeColor="text1"/>
        </w:rPr>
        <w:t xml:space="preserve"> </w:t>
      </w:r>
      <w:r w:rsidR="00677E0B" w:rsidRPr="000E18C5">
        <w:rPr>
          <w:rFonts w:asciiTheme="majorBidi" w:hAnsiTheme="majorBidi" w:cstheme="majorBidi"/>
          <w:color w:val="000000" w:themeColor="text1"/>
        </w:rPr>
        <w:t xml:space="preserve">respectively, </w:t>
      </w:r>
      <w:r w:rsidR="001E78F3" w:rsidRPr="000E18C5">
        <w:rPr>
          <w:rFonts w:asciiTheme="majorBidi" w:hAnsiTheme="majorBidi" w:cstheme="majorBidi"/>
          <w:color w:val="000000" w:themeColor="text1"/>
        </w:rPr>
        <w:t xml:space="preserve">the mismatch strain can be estimated </w:t>
      </w:r>
      <w:r w:rsidR="00677E0B" w:rsidRPr="000E18C5">
        <w:rPr>
          <w:rFonts w:asciiTheme="majorBidi" w:hAnsiTheme="majorBidi" w:cstheme="majorBidi"/>
          <w:color w:val="000000" w:themeColor="text1"/>
        </w:rPr>
        <w:t>by</w:t>
      </w:r>
      <w:r w:rsidR="001E78F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ins w:id="78" w:author="Hu, Shenyang" w:date="2021-04-24T12:33:00Z">
                <w:rPr>
                  <w:rFonts w:ascii="Cambria Math" w:hAnsi="Cambria Math" w:cstheme="majorBidi"/>
                  <w:color w:val="000000" w:themeColor="text1"/>
                </w:rPr>
                <m:t>b</m:t>
              </w:ins>
            </m:r>
            <m:r>
              <w:rPr>
                <w:rFonts w:ascii="Cambria Math" w:hAnsi="Cambria Math" w:cstheme="majorBidi"/>
                <w:color w:val="000000" w:themeColor="text1"/>
              </w:rPr>
              <m:t>0</m:t>
            </m:r>
          </m:sub>
        </m:sSub>
        <m:r>
          <w:rPr>
            <w:rFonts w:ascii="Cambria Math" w:hAnsi="Cambria Math" w:cstheme="majorBidi"/>
            <w:color w:val="000000" w:themeColor="text1"/>
          </w:rPr>
          <m:t>=</m:t>
        </m:r>
        <m:f>
          <m:fPr>
            <m:ctrlPr>
              <w:rPr>
                <w:rFonts w:ascii="Cambria Math" w:hAnsi="Cambria Math" w:cstheme="majorBidi"/>
                <w:i/>
                <w:color w:val="000000" w:themeColor="text1"/>
              </w:rPr>
            </m:ctrlPr>
          </m:fPr>
          <m:num>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num>
          <m:den>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den>
        </m:f>
      </m:oMath>
      <w:r w:rsidR="002B1EF0" w:rsidRPr="000E18C5">
        <w:rPr>
          <w:rFonts w:asciiTheme="majorBidi" w:hAnsiTheme="majorBidi" w:cstheme="majorBidi"/>
          <w:color w:val="000000" w:themeColor="text1"/>
        </w:rPr>
        <w:t xml:space="preserve">. </w:t>
      </w:r>
      <w:r w:rsidR="008E2874" w:rsidRPr="000E18C5">
        <w:rPr>
          <w:rFonts w:asciiTheme="majorBidi" w:hAnsiTheme="majorBidi" w:cstheme="majorBidi"/>
          <w:color w:val="000000" w:themeColor="text1"/>
        </w:rPr>
        <w:t>In principle, the equation of state</w:t>
      </w:r>
      <w:r w:rsidR="002D4AD8">
        <w:rPr>
          <w:rFonts w:asciiTheme="majorBidi" w:hAnsiTheme="majorBidi" w:cstheme="majorBidi"/>
          <w:color w:val="000000" w:themeColor="text1"/>
        </w:rPr>
        <w:t xml:space="preserve"> (EOS)</w:t>
      </w:r>
      <w:r w:rsidR="008E2874" w:rsidRPr="000E18C5">
        <w:rPr>
          <w:rFonts w:asciiTheme="majorBidi" w:hAnsiTheme="majorBidi" w:cstheme="majorBidi"/>
          <w:color w:val="000000" w:themeColor="text1"/>
        </w:rPr>
        <w:t xml:space="preserve"> of </w:t>
      </w:r>
      <w:r w:rsidR="005E5798" w:rsidRPr="000E18C5">
        <w:rPr>
          <w:rFonts w:asciiTheme="majorBidi" w:hAnsiTheme="majorBidi" w:cstheme="majorBidi"/>
          <w:color w:val="000000" w:themeColor="text1"/>
        </w:rPr>
        <w:t xml:space="preserve">Xe gas </w:t>
      </w:r>
      <w:r w:rsidR="007E6E23" w:rsidRPr="000E18C5">
        <w:rPr>
          <w:rFonts w:asciiTheme="majorBidi" w:hAnsiTheme="majorBidi" w:cstheme="majorBidi"/>
          <w:color w:val="000000" w:themeColor="text1"/>
        </w:rPr>
        <w:t>phase</w:t>
      </w:r>
      <w:r w:rsidR="007E5417">
        <w:rPr>
          <w:rFonts w:asciiTheme="majorBidi" w:hAnsiTheme="majorBidi" w:cstheme="majorBidi"/>
          <w:color w:val="000000" w:themeColor="text1"/>
        </w:rPr>
        <w:t xml:space="preserve"> </w:t>
      </w:r>
      <w:r w:rsidR="004907B5" w:rsidRPr="000E18C5">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0C6DDB">
        <w:rPr>
          <w:rFonts w:asciiTheme="majorBidi" w:hAnsiTheme="majorBidi" w:cstheme="majorBidi"/>
          <w:color w:val="000000" w:themeColor="text1"/>
        </w:rPr>
        <w:instrText xml:space="preserve"> ADDIN EN.CITE </w:instrText>
      </w:r>
      <w:r w:rsidR="000C6DDB">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0C6DDB">
        <w:rPr>
          <w:rFonts w:asciiTheme="majorBidi" w:hAnsiTheme="majorBidi" w:cstheme="majorBidi"/>
          <w:color w:val="000000" w:themeColor="text1"/>
        </w:rPr>
        <w:instrText xml:space="preserve"> ADDIN EN.CITE.DATA </w:instrText>
      </w:r>
      <w:r w:rsidR="000C6DDB">
        <w:rPr>
          <w:rFonts w:asciiTheme="majorBidi" w:hAnsiTheme="majorBidi" w:cstheme="majorBidi"/>
          <w:color w:val="000000" w:themeColor="text1"/>
        </w:rPr>
      </w:r>
      <w:r w:rsidR="000C6DDB">
        <w:rPr>
          <w:rFonts w:asciiTheme="majorBidi" w:hAnsiTheme="majorBidi" w:cstheme="majorBidi"/>
          <w:color w:val="000000" w:themeColor="text1"/>
        </w:rPr>
        <w:fldChar w:fldCharType="end"/>
      </w:r>
      <w:r w:rsidR="004907B5" w:rsidRPr="000E18C5">
        <w:rPr>
          <w:rFonts w:asciiTheme="majorBidi" w:hAnsiTheme="majorBidi" w:cstheme="majorBidi"/>
          <w:color w:val="000000" w:themeColor="text1"/>
        </w:rPr>
      </w:r>
      <w:r w:rsidR="004907B5" w:rsidRPr="000E18C5">
        <w:rPr>
          <w:rFonts w:asciiTheme="majorBidi" w:hAnsiTheme="majorBidi" w:cstheme="majorBidi"/>
          <w:color w:val="000000" w:themeColor="text1"/>
        </w:rPr>
        <w:fldChar w:fldCharType="separate"/>
      </w:r>
      <w:r w:rsidR="00C72273" w:rsidRPr="000E18C5">
        <w:rPr>
          <w:rFonts w:asciiTheme="majorBidi" w:hAnsiTheme="majorBidi" w:cstheme="majorBidi"/>
          <w:noProof/>
          <w:color w:val="000000" w:themeColor="text1"/>
        </w:rPr>
        <w:t>[48-50]</w:t>
      </w:r>
      <w:r w:rsidR="004907B5" w:rsidRPr="000E18C5">
        <w:rPr>
          <w:rFonts w:asciiTheme="majorBidi" w:hAnsiTheme="majorBidi" w:cstheme="majorBidi"/>
          <w:color w:val="000000" w:themeColor="text1"/>
        </w:rPr>
        <w:fldChar w:fldCharType="end"/>
      </w:r>
      <w:r w:rsidR="00F96BAF" w:rsidRPr="000E18C5">
        <w:rPr>
          <w:rFonts w:asciiTheme="majorBidi" w:hAnsiTheme="majorBidi" w:cstheme="majorBidi"/>
          <w:color w:val="000000" w:themeColor="text1"/>
        </w:rPr>
        <w:t xml:space="preserve"> </w:t>
      </w:r>
      <w:r w:rsidR="005E5798" w:rsidRPr="000E18C5">
        <w:rPr>
          <w:rFonts w:asciiTheme="majorBidi" w:hAnsiTheme="majorBidi" w:cstheme="majorBidi"/>
          <w:color w:val="000000" w:themeColor="text1"/>
        </w:rPr>
        <w:t xml:space="preserve"> can be used to estimate the bulk </w:t>
      </w:r>
      <w:r w:rsidR="008E22E0" w:rsidRPr="000E18C5">
        <w:rPr>
          <w:rFonts w:asciiTheme="majorBidi" w:hAnsiTheme="majorBidi" w:cstheme="majorBidi"/>
          <w:color w:val="000000" w:themeColor="text1"/>
        </w:rPr>
        <w:t xml:space="preserve">modulus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654485" w:rsidRPr="000E18C5">
        <w:rPr>
          <w:rFonts w:asciiTheme="majorBidi" w:hAnsiTheme="majorBidi" w:cstheme="majorBidi"/>
          <w:color w:val="000000" w:themeColor="text1"/>
        </w:rPr>
        <w:t xml:space="preserve"> and </w:t>
      </w:r>
      <w:r w:rsidR="008E22E0" w:rsidRPr="000E18C5">
        <w:rPr>
          <w:rFonts w:asciiTheme="majorBidi" w:hAnsiTheme="majorBidi" w:cstheme="majorBidi"/>
          <w:color w:val="000000" w:themeColor="text1"/>
        </w:rPr>
        <w:t>the equilibrium Xe concentration</w:t>
      </w:r>
      <w:r w:rsidR="006A2FC8" w:rsidRPr="000E18C5">
        <w:rPr>
          <w:rFonts w:asciiTheme="majorBidi" w:hAnsiTheme="majorBidi" w:cstheme="majorBidi"/>
          <w:color w:val="000000" w:themeColor="text1"/>
        </w:rPr>
        <w:t xml:space="preserve"> for given </w:t>
      </w:r>
      <w:r w:rsidR="007E5417">
        <w:rPr>
          <w:rFonts w:asciiTheme="majorBidi" w:hAnsiTheme="majorBidi" w:cstheme="majorBidi"/>
          <w:color w:val="000000" w:themeColor="text1"/>
        </w:rPr>
        <w:t xml:space="preserve">a </w:t>
      </w:r>
      <w:r w:rsidR="006A2FC8" w:rsidRPr="000E18C5">
        <w:rPr>
          <w:rFonts w:asciiTheme="majorBidi" w:hAnsiTheme="majorBidi" w:cstheme="majorBidi"/>
          <w:color w:val="000000" w:themeColor="text1"/>
        </w:rPr>
        <w:t>pressure</w:t>
      </w:r>
      <w:r w:rsidR="00E11328" w:rsidRPr="000E18C5">
        <w:rPr>
          <w:rFonts w:asciiTheme="majorBidi" w:hAnsiTheme="majorBidi" w:cstheme="majorBidi"/>
          <w:color w:val="000000" w:themeColor="text1"/>
        </w:rPr>
        <w:t xml:space="preserve">, </w:t>
      </w:r>
      <w:r w:rsidR="00654485" w:rsidRPr="000E18C5">
        <w:rPr>
          <w:rFonts w:asciiTheme="majorBidi" w:hAnsiTheme="majorBidi" w:cstheme="majorBidi"/>
          <w:color w:val="000000" w:themeColor="text1"/>
        </w:rPr>
        <w:t xml:space="preserve">hence, the mismatch strain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654485" w:rsidRPr="000E18C5">
        <w:rPr>
          <w:rFonts w:asciiTheme="majorBidi" w:hAnsiTheme="majorBidi" w:cstheme="majorBidi"/>
          <w:color w:val="000000" w:themeColor="text1"/>
        </w:rPr>
        <w:t>.</w:t>
      </w:r>
      <w:r w:rsidR="008E22E0" w:rsidRPr="000E18C5">
        <w:rPr>
          <w:rFonts w:asciiTheme="majorBidi" w:hAnsiTheme="majorBidi" w:cstheme="majorBidi"/>
          <w:color w:val="000000" w:themeColor="text1"/>
        </w:rPr>
        <w:t xml:space="preserve"> </w:t>
      </w:r>
      <w:r w:rsidR="002D4AD8">
        <w:rPr>
          <w:rFonts w:asciiTheme="majorBidi" w:hAnsiTheme="majorBidi" w:cstheme="majorBidi"/>
          <w:color w:val="000000" w:themeColor="text1"/>
        </w:rPr>
        <w:t>From the EOS</w:t>
      </w:r>
      <w:r w:rsidR="002D4AD8">
        <w:rPr>
          <w:rFonts w:asciiTheme="majorBidi" w:hAnsiTheme="majorBidi" w:cstheme="majorBidi"/>
          <w:color w:val="000000" w:themeColor="text1"/>
        </w:rPr>
        <w:fldChar w:fldCharType="begin"/>
      </w:r>
      <w:r w:rsidR="000C6DDB">
        <w:rPr>
          <w:rFonts w:asciiTheme="majorBidi" w:hAnsiTheme="majorBidi" w:cstheme="majorBidi"/>
          <w:color w:val="000000" w:themeColor="text1"/>
        </w:rPr>
        <w:instrText xml:space="preserve"> ADDIN EN.CITE &lt;EndNote&gt;&lt;Cite&gt;&lt;Author&gt;Beeler&lt;/Author&gt;&lt;Year&gt;2020&lt;/Year&gt;&lt;RecNum&gt;2254&lt;/RecNum&gt;&lt;DisplayText&gt;[50]&lt;/DisplayText&gt;&lt;record&gt;&lt;rec-number&gt;2254&lt;/rec-number&gt;&lt;foreign-keys&gt;&lt;key app="EN" db-id="z2dws5pr0dxws8exxvxpxp2u05s5ps9w2rtz" timestamp="1611544407"&gt;2254&lt;/key&gt;&lt;/foreign-keys&gt;&lt;ref-type name="Journal Article"&gt;17&lt;/ref-type&gt;&lt;contributors&gt;&lt;authors&gt;&lt;author&gt;Beeler, Benjamin&lt;/author&gt;&lt;author&gt;Hu, Shenyang&lt;/author&gt;&lt;author&gt;Zhang, Yongfeng&lt;/author&gt;&lt;author&gt;Gao, Yipeng&lt;/author&gt;&lt;/authors&gt;&lt;/contributors&gt;&lt;titles&gt;&lt;title&gt;A improved equation of state for Xe gas bubbles in γU-Mo fuels&lt;/title&gt;&lt;secondary-title&gt;Journal of Nuclear Materials&lt;/secondary-title&gt;&lt;/titles&gt;&lt;periodical&gt;&lt;full-title&gt;Journal of Nuclear Materials&lt;/full-title&gt;&lt;abbr-1&gt;J Nucl Mater&lt;/abbr-1&gt;&lt;/periodical&gt;&lt;pages&gt;151961&lt;/pages&gt;&lt;volume&gt;530&lt;/volume&gt;&lt;dates&gt;&lt;year&gt;2020&lt;/year&gt;&lt;pub-dates&gt;&lt;date&gt;2020/03/01/&lt;/date&gt;&lt;/pub-dates&gt;&lt;/dates&gt;&lt;isbn&gt;0022-3115&lt;/isbn&gt;&lt;urls&gt;&lt;related-urls&gt;&lt;url&gt;http://www.sciencedirect.com/science/article/pii/S0022311519309134&lt;/url&gt;&lt;/related-urls&gt;&lt;/urls&gt;&lt;electronic-resource-num&gt;https://doi.org/10.1016/j.jnucmat.2019.151961&lt;/electronic-resource-num&gt;&lt;/record&gt;&lt;/Cite&gt;&lt;/EndNote&gt;</w:instrText>
      </w:r>
      <w:r w:rsidR="002D4AD8">
        <w:rPr>
          <w:rFonts w:asciiTheme="majorBidi" w:hAnsiTheme="majorBidi" w:cstheme="majorBidi"/>
          <w:color w:val="000000" w:themeColor="text1"/>
        </w:rPr>
        <w:fldChar w:fldCharType="separate"/>
      </w:r>
      <w:r w:rsidR="002D4AD8">
        <w:rPr>
          <w:rFonts w:asciiTheme="majorBidi" w:hAnsiTheme="majorBidi" w:cstheme="majorBidi"/>
          <w:noProof/>
          <w:color w:val="000000" w:themeColor="text1"/>
        </w:rPr>
        <w:t>[50]</w:t>
      </w:r>
      <w:r w:rsidR="002D4AD8">
        <w:rPr>
          <w:rFonts w:asciiTheme="majorBidi" w:hAnsiTheme="majorBidi" w:cstheme="majorBidi"/>
          <w:color w:val="000000" w:themeColor="text1"/>
        </w:rPr>
        <w:fldChar w:fldCharType="end"/>
      </w:r>
      <w:r w:rsidR="002D4AD8">
        <w:rPr>
          <w:rFonts w:asciiTheme="majorBidi" w:hAnsiTheme="majorBidi" w:cstheme="majorBidi"/>
          <w:color w:val="000000" w:themeColor="text1"/>
        </w:rPr>
        <w:t>, when the internal pressure is about 2GPa the bulk modulus is about 30GPa.  Here</w:t>
      </w:r>
      <w:r w:rsidR="00762E36" w:rsidRPr="000E18C5">
        <w:rPr>
          <w:rFonts w:asciiTheme="majorBidi" w:hAnsiTheme="majorBidi" w:cstheme="majorBidi"/>
          <w:color w:val="000000" w:themeColor="text1"/>
        </w:rPr>
        <w:t>, we assigned the elastic</w:t>
      </w:r>
      <w:r w:rsidR="00111F81" w:rsidRPr="000E18C5">
        <w:rPr>
          <w:rFonts w:asciiTheme="majorBidi" w:hAnsiTheme="majorBidi" w:cstheme="majorBidi"/>
          <w:color w:val="000000" w:themeColor="text1"/>
        </w:rPr>
        <w:t xml:space="preserve"> constants of the gas phase to </w:t>
      </w:r>
      <w:r w:rsidR="00111F81" w:rsidRPr="000E18C5">
        <w:rPr>
          <w:rFonts w:asciiTheme="majorBidi" w:hAnsiTheme="majorBidi" w:cstheme="majorBidi"/>
          <w:color w:val="000000" w:themeColor="text1"/>
        </w:rPr>
        <w:lastRenderedPageBreak/>
        <w:t xml:space="preserve">be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=90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and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7E5417">
        <w:rPr>
          <w:rFonts w:asciiTheme="majorBidi" w:hAnsiTheme="majorBidi" w:cstheme="majorBidi"/>
          <w:color w:val="000000" w:themeColor="text1"/>
        </w:rPr>
        <w:t xml:space="preserve">, the </w:t>
      </w:r>
      <w:r w:rsidR="005E7D5B" w:rsidRPr="000E18C5">
        <w:rPr>
          <w:rFonts w:asciiTheme="majorBidi" w:hAnsiTheme="majorBidi" w:cstheme="majorBidi"/>
          <w:color w:val="000000" w:themeColor="text1"/>
        </w:rPr>
        <w:t xml:space="preserve">bulk modulus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B</m:t>
            </m:r>
          </m:e>
          <m:sub>
            <m:r>
              <w:rPr>
                <w:rFonts w:ascii="Cambria Math" w:hAnsi="Cambria Math" w:cstheme="majorBidi"/>
                <w:color w:val="000000" w:themeColor="text1"/>
                <w:kern w:val="24"/>
              </w:rPr>
              <m:t>gb</m:t>
            </m:r>
          </m:sub>
        </m:sSub>
        <m:r>
          <w:rPr>
            <w:rFonts w:ascii="Cambria Math" w:hAnsi="Cambria Math" w:cstheme="majorBidi"/>
            <w:color w:val="000000" w:themeColor="text1"/>
            <w:kern w:val="24"/>
          </w:rPr>
          <m:t xml:space="preserve"> is </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50E</m:t>
            </m:r>
          </m:e>
          <m:sub>
            <m:r>
              <w:rPr>
                <w:rFonts w:ascii="Cambria Math" w:hAnsi="Cambria Math" w:cstheme="majorBidi"/>
                <w:color w:val="000000" w:themeColor="text1"/>
                <w:kern w:val="24"/>
              </w:rPr>
              <m:t>0</m:t>
            </m:r>
          </m:sub>
        </m:sSub>
        <m:r>
          <w:rPr>
            <w:rFonts w:ascii="Cambria Math" w:hAnsi="Cambria Math" w:cstheme="majorBidi"/>
            <w:color w:val="000000" w:themeColor="text1"/>
            <w:kern w:val="24"/>
          </w:rPr>
          <m:t xml:space="preserve"> GPa</m:t>
        </m:r>
      </m:oMath>
      <w:r w:rsidR="007E5417">
        <w:rPr>
          <w:rFonts w:asciiTheme="majorBidi" w:hAnsiTheme="majorBidi" w:cstheme="majorBidi"/>
          <w:color w:val="000000" w:themeColor="text1"/>
        </w:rPr>
        <w:t xml:space="preserve">, </w:t>
      </w:r>
      <w:r w:rsidR="005E7D5B" w:rsidRPr="000E18C5">
        <w:rPr>
          <w:rFonts w:asciiTheme="majorBidi" w:hAnsiTheme="majorBidi" w:cstheme="majorBidi"/>
          <w:color w:val="000000" w:themeColor="text1"/>
        </w:rPr>
        <w:t xml:space="preserve">and </w:t>
      </w:r>
      <w:r w:rsidR="009B1225" w:rsidRPr="000E18C5">
        <w:rPr>
          <w:rFonts w:asciiTheme="majorBidi" w:hAnsiTheme="majorBidi" w:cstheme="majorBidi"/>
          <w:color w:val="000000" w:themeColor="text1"/>
        </w:rPr>
        <w:t>the Po</w:t>
      </w:r>
      <w:r w:rsidR="00B937E3" w:rsidRPr="000E18C5">
        <w:rPr>
          <w:rFonts w:asciiTheme="majorBidi" w:hAnsiTheme="majorBidi" w:cstheme="majorBidi"/>
          <w:color w:val="000000" w:themeColor="text1"/>
        </w:rPr>
        <w:t>isson’s ratio</w:t>
      </w:r>
      <w:r w:rsidR="009B1225" w:rsidRPr="000E18C5">
        <w:rPr>
          <w:rFonts w:asciiTheme="majorBidi" w:hAnsiTheme="majorBidi" w:cstheme="majorBidi"/>
          <w:color w:val="000000" w:themeColor="text1"/>
        </w:rPr>
        <w:t xml:space="preserve"> </w:t>
      </w:r>
      <w:r w:rsidR="007E5417">
        <w:rPr>
          <w:rFonts w:asciiTheme="majorBidi" w:hAnsiTheme="majorBidi" w:cstheme="majorBidi"/>
          <w:color w:val="000000" w:themeColor="text1"/>
        </w:rPr>
        <w:t xml:space="preserve">is </w:t>
      </w:r>
      <m:oMath>
        <m:r>
          <w:rPr>
            <w:rFonts w:ascii="Cambria Math" w:hAnsi="Cambria Math" w:cstheme="majorBidi"/>
            <w:color w:val="000000" w:themeColor="text1"/>
            <w:kern w:val="24"/>
          </w:rPr>
          <m:t>0.125</m:t>
        </m:r>
      </m:oMath>
      <w:r w:rsidR="007E5417">
        <w:rPr>
          <w:rFonts w:asciiTheme="majorBidi" w:hAnsiTheme="majorBidi" w:cstheme="majorBidi"/>
          <w:color w:val="000000" w:themeColor="text1"/>
          <w:kern w:val="24"/>
        </w:rPr>
        <w:t>, where</w:t>
      </w:r>
      <w:r w:rsidR="00665456" w:rsidRPr="000E18C5">
        <w:rPr>
          <w:rFonts w:asciiTheme="majorBidi" w:hAnsiTheme="majorBidi" w:cstheme="majorBidi"/>
          <w:color w:val="000000" w:themeColor="text1"/>
          <w:kern w:val="24"/>
        </w:rPr>
        <w:t xml:space="preserve"> </w:t>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F62DED" w:rsidRPr="000E18C5">
        <w:rPr>
          <w:rFonts w:asciiTheme="majorBidi" w:hAnsiTheme="majorBidi" w:cstheme="majorBidi"/>
          <w:color w:val="000000" w:themeColor="text1"/>
        </w:rPr>
        <w:t xml:space="preserve">is a </w:t>
      </w:r>
      <w:r w:rsidR="00C50234" w:rsidRPr="000E18C5">
        <w:rPr>
          <w:rFonts w:asciiTheme="majorBidi" w:hAnsiTheme="majorBidi" w:cstheme="majorBidi"/>
          <w:color w:val="000000" w:themeColor="text1"/>
        </w:rPr>
        <w:t>para</w:t>
      </w:r>
      <w:r w:rsidR="00BF7D6A" w:rsidRPr="000E18C5">
        <w:rPr>
          <w:rFonts w:asciiTheme="majorBidi" w:hAnsiTheme="majorBidi" w:cstheme="majorBidi"/>
          <w:color w:val="000000" w:themeColor="text1"/>
        </w:rPr>
        <w:t>meter</w:t>
      </w:r>
      <w:r w:rsidR="008868E5" w:rsidRPr="000E18C5">
        <w:rPr>
          <w:rFonts w:asciiTheme="majorBidi" w:hAnsiTheme="majorBidi" w:cstheme="majorBidi"/>
          <w:color w:val="000000" w:themeColor="text1"/>
        </w:rPr>
        <w:t xml:space="preserve"> </w:t>
      </w:r>
      <w:r w:rsidR="00037B0C" w:rsidRPr="000E18C5">
        <w:rPr>
          <w:rFonts w:asciiTheme="majorBidi" w:hAnsiTheme="majorBidi" w:cstheme="majorBidi"/>
          <w:color w:val="000000" w:themeColor="text1"/>
        </w:rPr>
        <w:t xml:space="preserve">which depends on </w:t>
      </w:r>
      <w:r w:rsidR="00BF7D6A" w:rsidRPr="000E18C5">
        <w:rPr>
          <w:rFonts w:asciiTheme="majorBidi" w:hAnsiTheme="majorBidi" w:cstheme="majorBidi"/>
          <w:color w:val="000000" w:themeColor="text1"/>
        </w:rPr>
        <w:t xml:space="preserve">the </w:t>
      </w:r>
      <w:r w:rsidR="00037B0C" w:rsidRPr="000E18C5">
        <w:rPr>
          <w:rFonts w:asciiTheme="majorBidi" w:hAnsiTheme="majorBidi" w:cstheme="majorBidi"/>
          <w:color w:val="000000" w:themeColor="text1"/>
        </w:rPr>
        <w:t>pressure</w:t>
      </w:r>
      <w:r w:rsidR="00F840E4">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oMath>
      <w:r w:rsidR="00F840E4">
        <w:rPr>
          <w:rFonts w:asciiTheme="majorBidi" w:hAnsiTheme="majorBidi" w:cstheme="majorBidi"/>
          <w:color w:val="000000" w:themeColor="text1"/>
        </w:rPr>
        <w:t xml:space="preserve">  and the concentration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F840E4">
        <w:rPr>
          <w:rFonts w:asciiTheme="majorBidi" w:hAnsiTheme="majorBidi" w:cstheme="majorBidi"/>
          <w:color w:val="000000" w:themeColor="text1"/>
        </w:rPr>
        <w:t>inside the gas bubble</w:t>
      </w:r>
      <w:r w:rsidR="00C30436" w:rsidRPr="000E18C5">
        <w:rPr>
          <w:rFonts w:asciiTheme="majorBidi" w:hAnsiTheme="majorBidi" w:cstheme="majorBidi"/>
          <w:color w:val="000000" w:themeColor="text1"/>
        </w:rPr>
        <w:t>.</w:t>
      </w:r>
      <w:r w:rsidR="00CE469C" w:rsidRPr="000E18C5">
        <w:rPr>
          <w:rFonts w:asciiTheme="majorBidi" w:hAnsiTheme="majorBidi" w:cstheme="majorBidi"/>
          <w:color w:val="000000" w:themeColor="text1"/>
        </w:rPr>
        <w:t xml:space="preserve"> </w:t>
      </w:r>
      <w:r w:rsidR="00410D0D" w:rsidRPr="000E18C5">
        <w:rPr>
          <w:rFonts w:asciiTheme="majorBidi" w:hAnsiTheme="majorBidi" w:cstheme="majorBidi"/>
          <w:color w:val="000000" w:themeColor="text1"/>
        </w:rPr>
        <w:t>Pressure</w:t>
      </w:r>
      <w:r w:rsidR="00A15373" w:rsidRPr="000E18C5">
        <w:rPr>
          <w:rFonts w:asciiTheme="majorBidi" w:hAnsiTheme="majorBidi" w:cstheme="majorBidi"/>
          <w:color w:val="000000" w:themeColor="text1"/>
        </w:rPr>
        <w:t>, equilibrium concentration</w:t>
      </w:r>
      <w:r w:rsidR="007E5417">
        <w:rPr>
          <w:rFonts w:asciiTheme="majorBidi" w:hAnsiTheme="majorBidi" w:cstheme="majorBidi"/>
          <w:color w:val="000000" w:themeColor="text1"/>
        </w:rPr>
        <w:t>,</w:t>
      </w:r>
      <w:r w:rsidR="00A15373" w:rsidRPr="000E18C5">
        <w:rPr>
          <w:rFonts w:asciiTheme="majorBidi" w:hAnsiTheme="majorBidi" w:cstheme="majorBidi"/>
          <w:color w:val="000000" w:themeColor="text1"/>
        </w:rPr>
        <w:t xml:space="preserve"> and lattice mismatch inside gas bubble</w:t>
      </w:r>
      <w:r w:rsidR="00410D0D" w:rsidRPr="000E18C5">
        <w:rPr>
          <w:rFonts w:asciiTheme="majorBidi" w:hAnsiTheme="majorBidi" w:cstheme="majorBidi"/>
          <w:color w:val="000000" w:themeColor="text1"/>
        </w:rPr>
        <w:t>s</w:t>
      </w:r>
      <w:r w:rsidR="00A15373"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change</w:t>
      </w:r>
      <w:r w:rsidR="00EA3311"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with the local stresses and chemistry</w:t>
      </w:r>
      <w:r w:rsidR="00F7721F" w:rsidRPr="000E18C5">
        <w:rPr>
          <w:rFonts w:asciiTheme="majorBidi" w:hAnsiTheme="majorBidi" w:cstheme="majorBidi"/>
          <w:color w:val="000000" w:themeColor="text1"/>
        </w:rPr>
        <w:t xml:space="preserve"> (local vacancy a</w:t>
      </w:r>
      <w:r w:rsidR="00D6351D" w:rsidRPr="000E18C5">
        <w:rPr>
          <w:rFonts w:asciiTheme="majorBidi" w:hAnsiTheme="majorBidi" w:cstheme="majorBidi"/>
          <w:color w:val="000000" w:themeColor="text1"/>
        </w:rPr>
        <w:t>nd Xe concentrations)</w:t>
      </w:r>
      <w:r w:rsidR="00EA3311" w:rsidRPr="000E18C5">
        <w:rPr>
          <w:rFonts w:asciiTheme="majorBidi" w:hAnsiTheme="majorBidi" w:cstheme="majorBidi"/>
          <w:color w:val="000000" w:themeColor="text1"/>
        </w:rPr>
        <w:t xml:space="preserve"> in UMo fuels </w:t>
      </w:r>
      <w:r w:rsidR="00F27430" w:rsidRPr="000E18C5">
        <w:rPr>
          <w:rFonts w:asciiTheme="majorBidi" w:hAnsiTheme="majorBidi" w:cstheme="majorBidi"/>
          <w:color w:val="000000" w:themeColor="text1"/>
        </w:rPr>
        <w:t>in service</w:t>
      </w:r>
      <w:r w:rsidR="00C51D43" w:rsidRPr="000E18C5">
        <w:rPr>
          <w:rFonts w:asciiTheme="majorBidi" w:hAnsiTheme="majorBidi" w:cstheme="majorBidi"/>
          <w:color w:val="000000" w:themeColor="text1"/>
        </w:rPr>
        <w:t>.</w:t>
      </w:r>
      <w:r w:rsidR="0094145D" w:rsidRPr="000E18C5">
        <w:rPr>
          <w:rFonts w:asciiTheme="majorBidi" w:hAnsiTheme="majorBidi" w:cstheme="majorBidi"/>
          <w:color w:val="000000" w:themeColor="text1"/>
        </w:rPr>
        <w:t xml:space="preserve"> </w:t>
      </w:r>
      <w:r w:rsidR="00F840E4">
        <w:rPr>
          <w:rFonts w:asciiTheme="majorBidi" w:hAnsiTheme="majorBidi" w:cstheme="majorBidi"/>
          <w:color w:val="000000" w:themeColor="text1"/>
        </w:rPr>
        <w:t>For evolving gas bubbles, the molar volume is calculated by the Xe concentration inside the gas bubble. With the molar volume, the pressure and bulk modulus can be calculated with the EOS. To</w:t>
      </w:r>
      <w:r w:rsidR="00672A95" w:rsidRPr="000E18C5">
        <w:rPr>
          <w:rFonts w:asciiTheme="majorBidi" w:hAnsiTheme="majorBidi" w:cstheme="majorBidi"/>
          <w:color w:val="000000" w:themeColor="text1"/>
        </w:rPr>
        <w:t xml:space="preserve"> study the effect of </w:t>
      </w:r>
      <w:r w:rsidR="00E13B80">
        <w:rPr>
          <w:rFonts w:asciiTheme="majorBidi" w:hAnsiTheme="majorBidi" w:cstheme="majorBidi"/>
          <w:color w:val="000000" w:themeColor="text1"/>
        </w:rPr>
        <w:t xml:space="preserve">steady state </w:t>
      </w:r>
      <w:r w:rsidR="00672A95" w:rsidRPr="000E18C5">
        <w:rPr>
          <w:rFonts w:asciiTheme="majorBidi" w:hAnsiTheme="majorBidi" w:cstheme="majorBidi"/>
          <w:color w:val="000000" w:themeColor="text1"/>
        </w:rPr>
        <w:t>gas bubble structure</w:t>
      </w:r>
      <w:r w:rsidR="0098376D" w:rsidRPr="000E18C5">
        <w:rPr>
          <w:rFonts w:asciiTheme="majorBidi" w:hAnsiTheme="majorBidi" w:cstheme="majorBidi"/>
          <w:color w:val="000000" w:themeColor="text1"/>
        </w:rPr>
        <w:t>s on mechanical response</w:t>
      </w:r>
      <w:r w:rsidR="00672A95" w:rsidRPr="000E18C5">
        <w:rPr>
          <w:rFonts w:asciiTheme="majorBidi" w:hAnsiTheme="majorBidi" w:cstheme="majorBidi"/>
          <w:color w:val="000000" w:themeColor="text1"/>
        </w:rPr>
        <w:t xml:space="preserve">, we can </w:t>
      </w:r>
      <w:r w:rsidR="007E5417">
        <w:rPr>
          <w:rFonts w:asciiTheme="majorBidi" w:hAnsiTheme="majorBidi" w:cstheme="majorBidi"/>
          <w:color w:val="000000" w:themeColor="text1"/>
        </w:rPr>
        <w:t xml:space="preserve">prescribe fixed values of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C74AE5" w:rsidRPr="000E18C5">
        <w:rPr>
          <w:rFonts w:asciiTheme="majorBidi" w:hAnsiTheme="majorBidi" w:cstheme="majorBidi"/>
          <w:color w:val="000000" w:themeColor="text1"/>
        </w:rPr>
        <w:t xml:space="preserve"> </w:t>
      </w:r>
      <w:r w:rsidR="005E397B" w:rsidRPr="000E18C5">
        <w:rPr>
          <w:rFonts w:asciiTheme="majorBidi" w:hAnsiTheme="majorBidi" w:cstheme="majorBidi"/>
          <w:color w:val="000000" w:themeColor="text1"/>
        </w:rPr>
        <w:t>and</w:t>
      </w:r>
      <w:r w:rsidR="004419DF"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903FAC" w:rsidRPr="000E18C5">
        <w:rPr>
          <w:rFonts w:asciiTheme="majorBidi" w:hAnsiTheme="majorBidi" w:cstheme="majorBidi"/>
          <w:color w:val="000000" w:themeColor="text1"/>
        </w:rPr>
        <w:t xml:space="preserve">, </w:t>
      </w:r>
      <w:r w:rsidR="00444ABA" w:rsidRPr="000E18C5">
        <w:rPr>
          <w:rFonts w:asciiTheme="majorBidi" w:hAnsiTheme="majorBidi" w:cstheme="majorBidi"/>
          <w:color w:val="000000" w:themeColor="text1"/>
        </w:rPr>
        <w:t xml:space="preserve">which </w:t>
      </w:r>
      <w:r w:rsidR="00FD508C" w:rsidRPr="000E18C5">
        <w:rPr>
          <w:rFonts w:asciiTheme="majorBidi" w:hAnsiTheme="majorBidi" w:cstheme="majorBidi"/>
          <w:color w:val="000000" w:themeColor="text1"/>
        </w:rPr>
        <w:t xml:space="preserve">are listed in Table 1, </w:t>
      </w:r>
      <w:r w:rsidR="00903FAC" w:rsidRPr="000E18C5">
        <w:rPr>
          <w:rFonts w:asciiTheme="majorBidi" w:hAnsiTheme="majorBidi" w:cstheme="majorBidi"/>
          <w:color w:val="000000" w:themeColor="text1"/>
        </w:rPr>
        <w:t xml:space="preserve">and vary </w:t>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E26EAE" w:rsidRPr="000E18C5">
        <w:rPr>
          <w:rFonts w:asciiTheme="majorBidi" w:hAnsiTheme="majorBidi" w:cstheme="majorBidi"/>
          <w:color w:val="000000" w:themeColor="text1"/>
        </w:rPr>
        <w:t xml:space="preserve">to describe </w:t>
      </w:r>
      <w:r w:rsidR="00087390" w:rsidRPr="000E18C5">
        <w:rPr>
          <w:rFonts w:asciiTheme="majorBidi" w:hAnsiTheme="majorBidi" w:cstheme="majorBidi"/>
          <w:color w:val="000000" w:themeColor="text1"/>
        </w:rPr>
        <w:t xml:space="preserve">the pressure inside the gas bubbles. </w:t>
      </w:r>
    </w:p>
    <w:p w14:paraId="6F992793" w14:textId="77777777" w:rsidR="00253601" w:rsidRPr="000E18C5" w:rsidRDefault="0025360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4A0450ED" w14:textId="192FD3CB" w:rsidR="0058173D"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5.1.1 Stress field around pressured gas bubbles</w:t>
      </w:r>
    </w:p>
    <w:p w14:paraId="6495E2B5" w14:textId="6C6BA559" w:rsidR="0031371F" w:rsidRPr="000E18C5" w:rsidRDefault="00320F1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In the elastic-plastic </w:t>
      </w:r>
      <w:r w:rsidR="006C1DDE" w:rsidRPr="000E18C5">
        <w:rPr>
          <w:rFonts w:asciiTheme="majorBidi" w:hAnsiTheme="majorBidi" w:cstheme="majorBidi"/>
          <w:color w:val="000000" w:themeColor="text1"/>
        </w:rPr>
        <w:t xml:space="preserve">deformation model, the iteration approach </w:t>
      </w:r>
      <w:r w:rsidR="003F3F18" w:rsidRPr="000E18C5">
        <w:rPr>
          <w:rFonts w:asciiTheme="majorBidi" w:hAnsiTheme="majorBidi" w:cstheme="majorBidi"/>
          <w:color w:val="000000" w:themeColor="text1"/>
        </w:rPr>
        <w:fldChar w:fldCharType="begin"/>
      </w:r>
      <w:r w:rsidR="000C6DDB">
        <w:rPr>
          <w:rFonts w:asciiTheme="majorBidi" w:hAnsiTheme="majorBidi" w:cstheme="majorBidi"/>
          <w:color w:val="000000" w:themeColor="text1"/>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003F3F18" w:rsidRPr="000E18C5">
        <w:rPr>
          <w:rFonts w:asciiTheme="majorBidi" w:hAnsiTheme="majorBidi" w:cstheme="majorBidi"/>
          <w:color w:val="000000" w:themeColor="text1"/>
        </w:rPr>
        <w:fldChar w:fldCharType="separate"/>
      </w:r>
      <w:r w:rsidR="003F3F18" w:rsidRPr="000E18C5">
        <w:rPr>
          <w:rFonts w:asciiTheme="majorBidi" w:hAnsiTheme="majorBidi" w:cstheme="majorBidi"/>
          <w:noProof/>
          <w:color w:val="000000" w:themeColor="text1"/>
        </w:rPr>
        <w:t>[37]</w:t>
      </w:r>
      <w:r w:rsidR="003F3F18" w:rsidRPr="000E18C5">
        <w:rPr>
          <w:rFonts w:asciiTheme="majorBidi" w:hAnsiTheme="majorBidi" w:cstheme="majorBidi"/>
          <w:color w:val="000000" w:themeColor="text1"/>
        </w:rPr>
        <w:fldChar w:fldCharType="end"/>
      </w:r>
      <w:r w:rsidR="004F679B" w:rsidRPr="000E18C5">
        <w:rPr>
          <w:rFonts w:asciiTheme="majorBidi" w:hAnsiTheme="majorBidi" w:cstheme="majorBidi"/>
          <w:color w:val="000000" w:themeColor="text1"/>
        </w:rPr>
        <w:t xml:space="preserve"> is used to solve the mechanical equilibrium equations </w:t>
      </w:r>
      <w:r w:rsidR="001E295E" w:rsidRPr="000E18C5">
        <w:rPr>
          <w:rFonts w:asciiTheme="majorBidi" w:hAnsiTheme="majorBidi" w:cstheme="majorBidi"/>
          <w:color w:val="000000" w:themeColor="text1"/>
        </w:rPr>
        <w:t xml:space="preserve">and the stress field in </w:t>
      </w:r>
      <w:r w:rsidR="008F732E">
        <w:rPr>
          <w:rFonts w:asciiTheme="majorBidi" w:hAnsiTheme="majorBidi" w:cstheme="majorBidi"/>
          <w:color w:val="000000" w:themeColor="text1"/>
        </w:rPr>
        <w:t xml:space="preserve">an </w:t>
      </w:r>
      <w:r w:rsidR="001E295E" w:rsidRPr="000E18C5">
        <w:rPr>
          <w:rFonts w:asciiTheme="majorBidi" w:hAnsiTheme="majorBidi" w:cstheme="majorBidi"/>
          <w:color w:val="000000" w:themeColor="text1"/>
        </w:rPr>
        <w:t xml:space="preserve">elastic inhomogeneous </w:t>
      </w:r>
      <w:r w:rsidR="00902C16" w:rsidRPr="000E18C5">
        <w:rPr>
          <w:rFonts w:asciiTheme="majorBidi" w:hAnsiTheme="majorBidi" w:cstheme="majorBidi"/>
          <w:color w:val="000000" w:themeColor="text1"/>
        </w:rPr>
        <w:t xml:space="preserve">material with </w:t>
      </w:r>
      <w:r w:rsidR="008F732E">
        <w:rPr>
          <w:rFonts w:asciiTheme="majorBidi" w:hAnsiTheme="majorBidi" w:cstheme="majorBidi"/>
          <w:color w:val="000000" w:themeColor="text1"/>
        </w:rPr>
        <w:t xml:space="preserve">a </w:t>
      </w:r>
      <w:r w:rsidR="00902C16" w:rsidRPr="000E18C5">
        <w:rPr>
          <w:rFonts w:asciiTheme="majorBidi" w:hAnsiTheme="majorBidi" w:cstheme="majorBidi"/>
          <w:color w:val="000000" w:themeColor="text1"/>
        </w:rPr>
        <w:t xml:space="preserve">distribution </w:t>
      </w:r>
      <w:r w:rsidR="008F732E">
        <w:rPr>
          <w:rFonts w:asciiTheme="majorBidi" w:hAnsiTheme="majorBidi" w:cstheme="majorBidi"/>
          <w:color w:val="000000" w:themeColor="text1"/>
        </w:rPr>
        <w:t xml:space="preserve">of </w:t>
      </w:r>
      <w:r w:rsidR="00902C16" w:rsidRPr="000E18C5">
        <w:rPr>
          <w:rFonts w:asciiTheme="majorBidi" w:hAnsiTheme="majorBidi" w:cstheme="majorBidi"/>
          <w:color w:val="000000" w:themeColor="text1"/>
        </w:rPr>
        <w:t>stress</w:t>
      </w:r>
      <w:r w:rsidR="008F732E">
        <w:rPr>
          <w:rFonts w:asciiTheme="majorBidi" w:hAnsiTheme="majorBidi" w:cstheme="majorBidi"/>
          <w:color w:val="000000" w:themeColor="text1"/>
        </w:rPr>
        <w:t>-</w:t>
      </w:r>
      <w:r w:rsidR="00902C16" w:rsidRPr="000E18C5">
        <w:rPr>
          <w:rFonts w:asciiTheme="majorBidi" w:hAnsiTheme="majorBidi" w:cstheme="majorBidi"/>
          <w:color w:val="000000" w:themeColor="text1"/>
        </w:rPr>
        <w:t xml:space="preserve">free strains </w:t>
      </w:r>
      <w:r w:rsidR="008F732E">
        <w:rPr>
          <w:rFonts w:asciiTheme="majorBidi" w:hAnsiTheme="majorBidi" w:cstheme="majorBidi"/>
          <w:color w:val="000000" w:themeColor="text1"/>
        </w:rPr>
        <w:t xml:space="preserve">as </w:t>
      </w:r>
      <w:r w:rsidR="00902C16" w:rsidRPr="000E18C5">
        <w:rPr>
          <w:rFonts w:asciiTheme="majorBidi" w:hAnsiTheme="majorBidi" w:cstheme="majorBidi"/>
          <w:color w:val="000000" w:themeColor="text1"/>
        </w:rPr>
        <w:t xml:space="preserve">described </w:t>
      </w:r>
      <w:r w:rsidR="00AE1CF9" w:rsidRPr="000E18C5">
        <w:rPr>
          <w:rFonts w:asciiTheme="majorBidi" w:hAnsiTheme="majorBidi" w:cstheme="majorBidi"/>
          <w:color w:val="000000" w:themeColor="text1"/>
        </w:rPr>
        <w:t xml:space="preserve">in </w:t>
      </w:r>
      <w:r w:rsidR="004E5331" w:rsidRPr="000E18C5">
        <w:rPr>
          <w:rFonts w:asciiTheme="majorBidi" w:hAnsiTheme="majorBidi" w:cstheme="majorBidi"/>
          <w:color w:val="000000" w:themeColor="text1"/>
        </w:rPr>
        <w:t>Eq.</w:t>
      </w:r>
      <w:r w:rsidR="0018758F" w:rsidRPr="000E18C5">
        <w:rPr>
          <w:rFonts w:asciiTheme="majorBidi" w:hAnsiTheme="majorBidi" w:cstheme="majorBidi"/>
          <w:color w:val="000000" w:themeColor="text1"/>
        </w:rPr>
        <w:t xml:space="preserve"> </w:t>
      </w:r>
      <w:r w:rsidR="004E5331" w:rsidRPr="000E18C5">
        <w:rPr>
          <w:rFonts w:asciiTheme="majorBidi" w:hAnsiTheme="majorBidi" w:cstheme="majorBidi"/>
          <w:color w:val="000000" w:themeColor="text1"/>
        </w:rPr>
        <w:t xml:space="preserve">(15). </w:t>
      </w:r>
      <w:r w:rsidR="00BE150B" w:rsidRPr="000E18C5">
        <w:rPr>
          <w:rFonts w:asciiTheme="majorBidi" w:hAnsiTheme="majorBidi" w:cstheme="majorBidi"/>
          <w:color w:val="000000" w:themeColor="text1"/>
        </w:rPr>
        <w:t>The stress</w:t>
      </w:r>
      <w:r w:rsidR="009118D3" w:rsidRPr="000E18C5">
        <w:rPr>
          <w:rFonts w:asciiTheme="majorBidi" w:hAnsiTheme="majorBidi" w:cstheme="majorBidi"/>
          <w:color w:val="000000" w:themeColor="text1"/>
        </w:rPr>
        <w:t xml:space="preserve"> field around gas bubbles with average radius </w:t>
      </w:r>
      <w:r w:rsidR="00D94ABB" w:rsidRPr="000E18C5">
        <w:rPr>
          <w:rFonts w:asciiTheme="majorBidi" w:hAnsiTheme="majorBidi" w:cstheme="majorBidi"/>
          <w:color w:val="000000" w:themeColor="text1"/>
        </w:rPr>
        <w:t xml:space="preserve">of </w:t>
      </w:r>
      <m:oMath>
        <m:r>
          <w:rPr>
            <w:rFonts w:ascii="Cambria Math" w:hAnsi="Cambria Math" w:cstheme="majorBidi"/>
            <w:color w:val="000000" w:themeColor="text1"/>
          </w:rPr>
          <m:t>50 nm</m:t>
        </m:r>
      </m:oMath>
      <w:r w:rsidR="007E3278">
        <w:rPr>
          <w:rFonts w:asciiTheme="majorBidi" w:hAnsiTheme="majorBidi" w:cstheme="majorBidi"/>
          <w:color w:val="000000" w:themeColor="text1"/>
        </w:rPr>
        <w:t xml:space="preserve"> </w:t>
      </w:r>
      <w:r w:rsidR="00002DB4" w:rsidRPr="000E18C5">
        <w:rPr>
          <w:rFonts w:asciiTheme="majorBidi" w:hAnsiTheme="majorBidi" w:cstheme="majorBidi"/>
          <w:color w:val="000000" w:themeColor="text1"/>
        </w:rPr>
        <w:t>and different 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0.60, 1.2 and 2.1 GPa</m:t>
        </m:r>
      </m:oMath>
      <w:r w:rsidR="00F93DB6" w:rsidRPr="000E18C5">
        <w:rPr>
          <w:rFonts w:asciiTheme="majorBidi" w:hAnsiTheme="majorBidi" w:cstheme="majorBidi"/>
          <w:color w:val="000000" w:themeColor="text1"/>
        </w:rPr>
        <w:t xml:space="preserve"> </w:t>
      </w:r>
      <w:r w:rsidR="00A15FA6" w:rsidRPr="000E18C5">
        <w:rPr>
          <w:rFonts w:asciiTheme="majorBidi" w:hAnsiTheme="majorBidi" w:cstheme="majorBidi"/>
          <w:color w:val="000000" w:themeColor="text1"/>
        </w:rPr>
        <w:t xml:space="preserve">) </w:t>
      </w:r>
      <w:r w:rsidR="00002DB4" w:rsidRPr="000E18C5">
        <w:rPr>
          <w:rFonts w:asciiTheme="majorBidi" w:hAnsiTheme="majorBidi" w:cstheme="majorBidi"/>
          <w:color w:val="000000" w:themeColor="text1"/>
        </w:rPr>
        <w:t>under elastic deformation</w:t>
      </w:r>
      <w:r w:rsidR="003D0A99" w:rsidRPr="000E18C5">
        <w:rPr>
          <w:rFonts w:asciiTheme="majorBidi" w:hAnsiTheme="majorBidi" w:cstheme="majorBidi"/>
          <w:color w:val="000000" w:themeColor="text1"/>
        </w:rPr>
        <w:t xml:space="preserve"> </w:t>
      </w:r>
      <w:r w:rsidR="008F732E">
        <w:rPr>
          <w:rFonts w:asciiTheme="majorBidi" w:hAnsiTheme="majorBidi" w:cstheme="majorBidi"/>
          <w:color w:val="000000" w:themeColor="text1"/>
        </w:rPr>
        <w:t>is</w:t>
      </w:r>
      <w:r w:rsidR="008F732E" w:rsidRPr="000E18C5">
        <w:rPr>
          <w:rFonts w:asciiTheme="majorBidi" w:hAnsiTheme="majorBidi" w:cstheme="majorBidi"/>
          <w:color w:val="000000" w:themeColor="text1"/>
        </w:rPr>
        <w:t xml:space="preserve"> </w:t>
      </w:r>
      <w:r w:rsidR="003D0A99" w:rsidRPr="000E18C5">
        <w:rPr>
          <w:rFonts w:asciiTheme="majorBidi" w:hAnsiTheme="majorBidi" w:cstheme="majorBidi"/>
          <w:color w:val="000000" w:themeColor="text1"/>
        </w:rPr>
        <w:t xml:space="preserve">calculated. </w:t>
      </w:r>
      <w:r w:rsidR="004C2DAD" w:rsidRPr="000E18C5">
        <w:rPr>
          <w:rFonts w:asciiTheme="majorBidi" w:hAnsiTheme="majorBidi" w:cstheme="majorBidi"/>
          <w:color w:val="000000" w:themeColor="text1"/>
        </w:rPr>
        <w:t xml:space="preserve">Stress fields </w:t>
      </w:r>
      <w:r w:rsidR="00245C56" w:rsidRPr="000E18C5">
        <w:rPr>
          <w:rFonts w:asciiTheme="majorBidi" w:hAnsiTheme="majorBidi" w:cstheme="majorBidi"/>
          <w:color w:val="000000" w:themeColor="text1"/>
        </w:rPr>
        <w:t>on the middle pla</w:t>
      </w:r>
      <w:r w:rsidR="009C499D" w:rsidRPr="000E18C5">
        <w:rPr>
          <w:rFonts w:asciiTheme="majorBidi" w:hAnsiTheme="majorBidi" w:cstheme="majorBidi"/>
          <w:color w:val="000000" w:themeColor="text1"/>
        </w:rPr>
        <w:t>ne</w:t>
      </w:r>
      <w:r w:rsidR="00245C56" w:rsidRPr="000E18C5">
        <w:rPr>
          <w:rFonts w:asciiTheme="majorBidi" w:hAnsiTheme="majorBidi" w:cstheme="majorBidi"/>
          <w:color w:val="000000" w:themeColor="text1"/>
        </w:rPr>
        <w:t xml:space="preserve"> </w:t>
      </w:r>
      <w:r w:rsidR="004C2DAD" w:rsidRPr="000E18C5">
        <w:rPr>
          <w:rFonts w:asciiTheme="majorBidi" w:hAnsiTheme="majorBidi" w:cstheme="majorBidi"/>
          <w:color w:val="000000" w:themeColor="text1"/>
        </w:rPr>
        <w:t>around gas bubble</w:t>
      </w:r>
      <w:r w:rsidR="009C499D" w:rsidRPr="000E18C5">
        <w:rPr>
          <w:rFonts w:asciiTheme="majorBidi" w:hAnsiTheme="majorBidi" w:cstheme="majorBidi"/>
          <w:color w:val="000000" w:themeColor="text1"/>
        </w:rPr>
        <w:t>s</w:t>
      </w:r>
      <w:r w:rsidR="004C2DAD" w:rsidRPr="000E18C5">
        <w:rPr>
          <w:rFonts w:asciiTheme="majorBidi" w:hAnsiTheme="majorBidi" w:cstheme="majorBidi"/>
          <w:color w:val="000000" w:themeColor="text1"/>
        </w:rPr>
        <w:t xml:space="preserve"> </w:t>
      </w:r>
      <w:r w:rsidR="00A460C3" w:rsidRPr="000E18C5">
        <w:rPr>
          <w:rFonts w:asciiTheme="majorBidi" w:hAnsiTheme="majorBidi" w:cstheme="majorBidi"/>
          <w:color w:val="000000" w:themeColor="text1"/>
        </w:rPr>
        <w:t xml:space="preserve">are presented in Figure </w:t>
      </w:r>
      <w:r w:rsidR="009C499D" w:rsidRPr="000E18C5">
        <w:rPr>
          <w:rFonts w:asciiTheme="majorBidi" w:hAnsiTheme="majorBidi" w:cstheme="majorBidi"/>
          <w:color w:val="000000" w:themeColor="text1"/>
        </w:rPr>
        <w:t>3</w:t>
      </w:r>
      <w:r w:rsidR="00A460C3" w:rsidRPr="000E18C5">
        <w:rPr>
          <w:rFonts w:asciiTheme="majorBidi" w:hAnsiTheme="majorBidi" w:cstheme="majorBidi"/>
          <w:color w:val="000000" w:themeColor="text1"/>
        </w:rPr>
        <w:t xml:space="preserve">. </w:t>
      </w:r>
      <w:r w:rsidR="00AC576B" w:rsidRPr="000E18C5">
        <w:rPr>
          <w:rFonts w:asciiTheme="majorBidi" w:hAnsiTheme="majorBidi" w:cstheme="majorBidi"/>
          <w:color w:val="000000" w:themeColor="text1"/>
        </w:rPr>
        <w:t xml:space="preserve">The light black lines denote the grain boundary </w:t>
      </w:r>
      <w:r w:rsidR="000665E3" w:rsidRPr="000E18C5">
        <w:rPr>
          <w:rFonts w:asciiTheme="majorBidi" w:hAnsiTheme="majorBidi" w:cstheme="majorBidi"/>
          <w:color w:val="000000" w:themeColor="text1"/>
        </w:rPr>
        <w:t xml:space="preserve">while the white circles show the interfaces between gas bubble and matrix.  </w:t>
      </w:r>
      <w:r w:rsidR="00927E3A" w:rsidRPr="000E18C5">
        <w:rPr>
          <w:rFonts w:asciiTheme="majorBidi" w:hAnsiTheme="majorBidi" w:cstheme="majorBidi"/>
          <w:color w:val="000000" w:themeColor="text1"/>
        </w:rPr>
        <w:t xml:space="preserve">It </w:t>
      </w:r>
      <w:r w:rsidR="008F732E">
        <w:rPr>
          <w:rFonts w:asciiTheme="majorBidi" w:hAnsiTheme="majorBidi" w:cstheme="majorBidi"/>
          <w:color w:val="000000" w:themeColor="text1"/>
        </w:rPr>
        <w:t>is found</w:t>
      </w:r>
      <w:r w:rsidR="00927E3A" w:rsidRPr="000E18C5">
        <w:rPr>
          <w:rFonts w:asciiTheme="majorBidi" w:hAnsiTheme="majorBidi" w:cstheme="majorBidi"/>
          <w:color w:val="000000" w:themeColor="text1"/>
        </w:rPr>
        <w:t xml:space="preserve"> that </w:t>
      </w:r>
      <w:r w:rsidR="00F24DEC" w:rsidRPr="000E18C5">
        <w:rPr>
          <w:rFonts w:asciiTheme="majorBidi" w:hAnsiTheme="majorBidi" w:cstheme="majorBidi"/>
          <w:color w:val="000000" w:themeColor="text1"/>
        </w:rPr>
        <w:t xml:space="preserve">the pressure </w:t>
      </w:r>
      <w:r w:rsidR="00896279"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r>
              <w:ins w:id="79" w:author="Hu, Shenyang" w:date="2021-04-24T08:29:00Z">
                <w:rPr>
                  <w:rFonts w:ascii="Cambria Math" w:hAnsi="Cambria Math" w:cstheme="majorBidi"/>
                  <w:color w:val="000000" w:themeColor="text1"/>
                </w:rPr>
                <m:t>-</m:t>
              </w:ins>
            </m:r>
            <m:r>
              <w:rPr>
                <w:rFonts w:ascii="Cambria Math" w:hAnsi="Cambria Math" w:cstheme="majorBidi"/>
                <w:color w:val="000000" w:themeColor="text1"/>
              </w:rPr>
              <m:t>(σ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r>
          <w:rPr>
            <w:rFonts w:ascii="Cambria Math" w:hAnsi="Cambria Math" w:cstheme="majorBidi"/>
            <w:color w:val="000000" w:themeColor="text1"/>
          </w:rPr>
          <m:t>)/3</m:t>
        </m:r>
      </m:oMath>
      <w:r w:rsidR="002F322A" w:rsidRPr="000E18C5">
        <w:rPr>
          <w:rFonts w:asciiTheme="majorBidi" w:hAnsiTheme="majorBidi" w:cstheme="majorBidi"/>
          <w:color w:val="000000" w:themeColor="text1"/>
        </w:rPr>
        <w:t>)</w:t>
      </w:r>
      <w:r w:rsidR="00896279" w:rsidRPr="000E18C5">
        <w:rPr>
          <w:rFonts w:asciiTheme="majorBidi" w:hAnsiTheme="majorBidi" w:cstheme="majorBidi"/>
          <w:color w:val="000000" w:themeColor="text1"/>
        </w:rPr>
        <w:t xml:space="preserve"> </w:t>
      </w:r>
      <w:r w:rsidR="00F24DEC" w:rsidRPr="000E18C5">
        <w:rPr>
          <w:rFonts w:asciiTheme="majorBidi" w:hAnsiTheme="majorBidi" w:cstheme="majorBidi"/>
          <w:color w:val="000000" w:themeColor="text1"/>
        </w:rPr>
        <w:t xml:space="preserve">inside the gas bubbles is uniform which is in agreement with </w:t>
      </w:r>
      <w:proofErr w:type="spellStart"/>
      <w:r w:rsidR="00F24DEC" w:rsidRPr="000E18C5">
        <w:rPr>
          <w:rFonts w:asciiTheme="majorBidi" w:hAnsiTheme="majorBidi" w:cstheme="majorBidi"/>
          <w:color w:val="000000" w:themeColor="text1"/>
        </w:rPr>
        <w:t>Eshelby</w:t>
      </w:r>
      <w:r w:rsidR="00356E29" w:rsidRPr="000E18C5">
        <w:rPr>
          <w:rFonts w:asciiTheme="majorBidi" w:hAnsiTheme="majorBidi" w:cstheme="majorBidi"/>
          <w:color w:val="000000" w:themeColor="text1"/>
        </w:rPr>
        <w:t>’s</w:t>
      </w:r>
      <w:proofErr w:type="spellEnd"/>
      <w:r w:rsidR="00F24DEC" w:rsidRPr="000E18C5">
        <w:rPr>
          <w:rFonts w:asciiTheme="majorBidi" w:hAnsiTheme="majorBidi" w:cstheme="majorBidi"/>
          <w:color w:val="000000" w:themeColor="text1"/>
        </w:rPr>
        <w:t xml:space="preserve"> </w:t>
      </w:r>
      <w:r w:rsidR="00356E29" w:rsidRPr="000E18C5">
        <w:rPr>
          <w:rFonts w:asciiTheme="majorBidi" w:hAnsiTheme="majorBidi" w:cstheme="majorBidi"/>
          <w:color w:val="000000" w:themeColor="text1"/>
        </w:rPr>
        <w:t>solution</w:t>
      </w:r>
      <w:r w:rsidR="00A717DD" w:rsidRPr="000E18C5">
        <w:rPr>
          <w:rFonts w:asciiTheme="majorBidi" w:hAnsiTheme="majorBidi" w:cstheme="majorBidi"/>
          <w:color w:val="000000" w:themeColor="text1"/>
        </w:rPr>
        <w:t xml:space="preserve"> </w:t>
      </w:r>
      <w:r w:rsidR="00195F7B" w:rsidRPr="000E18C5">
        <w:rPr>
          <w:rFonts w:asciiTheme="majorBidi" w:hAnsiTheme="majorBidi" w:cstheme="majorBidi"/>
          <w:color w:val="000000" w:themeColor="text1"/>
        </w:rPr>
        <w:fldChar w:fldCharType="begin"/>
      </w:r>
      <w:r w:rsidR="00195F7B" w:rsidRPr="000E18C5">
        <w:rPr>
          <w:rFonts w:asciiTheme="majorBidi" w:hAnsiTheme="majorBidi" w:cstheme="majorBidi"/>
          <w:color w:val="000000" w:themeColor="text1"/>
        </w:rPr>
        <w:instrText xml:space="preserve"> ADDIN EN.CITE &lt;EndNote&gt;&lt;Cite&gt;&lt;Author&gt;Eshelby&lt;/Author&gt;&lt;Year&gt;1957&lt;/Year&gt;&lt;RecNum&gt;2256&lt;/RecNum&gt;&lt;DisplayText&gt;[51]&lt;/DisplayText&gt;&lt;record&gt;&lt;rec-number&gt;2256&lt;/rec-number&gt;&lt;foreign-keys&gt;&lt;key app="EN" db-id="z2dws5pr0dxws8exxvxpxp2u05s5ps9w2rtz" timestamp="1611545473"&gt;2256&lt;/key&gt;&lt;/foreign-keys&gt;&lt;ref-type name="Journal Article"&gt;17&lt;/ref-type&gt;&lt;contributors&gt;&lt;authors&gt;&lt;author&gt;Eshelby, J.D.&lt;/author&gt;&lt;/authors&gt;&lt;/contributors&gt;&lt;titles&gt;&lt;title&gt;The determination of the elastic field of an ellipsoidal inclusion, and related problems&lt;/title&gt;&lt;secondary-title&gt;Proceeding of the royal society A&lt;/secondary-title&gt;&lt;/titles&gt;&lt;periodical&gt;&lt;full-title&gt;Proceeding of the royal society A&lt;/full-title&gt;&lt;/periodical&gt;&lt;pages&gt;376-396&lt;/pages&gt;&lt;volume&gt;241&lt;/volume&gt;&lt;number&gt;1226&lt;/number&gt;&lt;dates&gt;&lt;year&gt;1957&lt;/year&gt;&lt;/dates&gt;&lt;isbn&gt;2053-9169&lt;/isbn&gt;&lt;urls&gt;&lt;/urls&gt;&lt;electronic-resource-num&gt;https://doi.org/10.1098/rspa.1957.0133&lt;/electronic-resource-num&gt;&lt;/record&gt;&lt;/Cite&gt;&lt;/EndNote&gt;</w:instrText>
      </w:r>
      <w:r w:rsidR="00195F7B" w:rsidRPr="000E18C5">
        <w:rPr>
          <w:rFonts w:asciiTheme="majorBidi" w:hAnsiTheme="majorBidi" w:cstheme="majorBidi"/>
          <w:color w:val="000000" w:themeColor="text1"/>
        </w:rPr>
        <w:fldChar w:fldCharType="separate"/>
      </w:r>
      <w:r w:rsidR="00195F7B" w:rsidRPr="000E18C5">
        <w:rPr>
          <w:rFonts w:asciiTheme="majorBidi" w:hAnsiTheme="majorBidi" w:cstheme="majorBidi"/>
          <w:noProof/>
          <w:color w:val="000000" w:themeColor="text1"/>
        </w:rPr>
        <w:t>[51]</w:t>
      </w:r>
      <w:r w:rsidR="00195F7B" w:rsidRPr="000E18C5">
        <w:rPr>
          <w:rFonts w:asciiTheme="majorBidi" w:hAnsiTheme="majorBidi" w:cstheme="majorBidi"/>
          <w:color w:val="000000" w:themeColor="text1"/>
        </w:rPr>
        <w:fldChar w:fldCharType="end"/>
      </w:r>
      <w:r w:rsidR="00493EE6" w:rsidRPr="000E18C5">
        <w:rPr>
          <w:rFonts w:asciiTheme="majorBidi" w:hAnsiTheme="majorBidi" w:cstheme="majorBidi"/>
          <w:color w:val="000000" w:themeColor="text1"/>
        </w:rPr>
        <w:t xml:space="preserve">, and </w:t>
      </w:r>
      <w:r w:rsidR="00B90D40" w:rsidRPr="000E18C5">
        <w:rPr>
          <w:rFonts w:asciiTheme="majorBidi" w:hAnsiTheme="majorBidi" w:cstheme="majorBidi"/>
          <w:color w:val="000000" w:themeColor="text1"/>
        </w:rPr>
        <w:t>the shear stress</w:t>
      </w:r>
      <w:r w:rsidR="00896279"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896279" w:rsidRPr="000E18C5">
        <w:rPr>
          <w:rFonts w:asciiTheme="majorBidi" w:hAnsiTheme="majorBidi" w:cstheme="majorBidi"/>
          <w:color w:val="000000" w:themeColor="text1"/>
        </w:rPr>
        <w:t>)</w:t>
      </w:r>
      <w:r w:rsidR="00B877B6" w:rsidRPr="000E18C5">
        <w:rPr>
          <w:rFonts w:asciiTheme="majorBidi" w:hAnsiTheme="majorBidi" w:cstheme="majorBidi"/>
          <w:color w:val="000000" w:themeColor="text1"/>
        </w:rPr>
        <w:t xml:space="preserve"> around the gas bubble is larger than the yield stress</w:t>
      </w:r>
      <w:r w:rsidR="002D4C31" w:rsidRPr="000E18C5">
        <w:rPr>
          <w:rFonts w:asciiTheme="majorBidi" w:hAnsiTheme="majorBidi" w:cstheme="majorBidi"/>
          <w:color w:val="000000" w:themeColor="text1"/>
        </w:rPr>
        <w:t xml:space="preserve"> of UMo</w:t>
      </w:r>
      <w:r w:rsidR="0095544B" w:rsidRPr="000E18C5">
        <w:rPr>
          <w:rFonts w:asciiTheme="majorBidi" w:hAnsiTheme="majorBidi" w:cstheme="majorBidi"/>
          <w:color w:val="000000" w:themeColor="text1"/>
        </w:rPr>
        <w:t xml:space="preserve"> </w:t>
      </w:r>
      <w:r w:rsidR="008F732E">
        <w:rPr>
          <w:rFonts w:asciiTheme="majorBidi" w:hAnsiTheme="majorBidi" w:cstheme="majorBidi"/>
          <w:color w:val="000000" w:themeColor="text1"/>
        </w:rPr>
        <w:t>(</w:t>
      </w:r>
      <m:oMath>
        <m:r>
          <w:rPr>
            <w:rFonts w:ascii="Cambria Math" w:hAnsi="Cambria Math" w:cstheme="majorBidi"/>
            <w:color w:val="000000" w:themeColor="text1"/>
            <w:kern w:val="24"/>
          </w:rPr>
          <m:t>0.718GPa</m:t>
        </m:r>
      </m:oMath>
      <w:r w:rsidR="008F732E">
        <w:rPr>
          <w:rFonts w:asciiTheme="majorBidi" w:hAnsiTheme="majorBidi" w:cstheme="majorBidi"/>
          <w:color w:val="000000" w:themeColor="text1"/>
          <w:kern w:val="24"/>
        </w:rPr>
        <w:t>)</w:t>
      </w:r>
      <w:r w:rsidR="00BA3A6D" w:rsidRPr="000E18C5">
        <w:rPr>
          <w:rFonts w:asciiTheme="majorBidi" w:hAnsiTheme="majorBidi" w:cstheme="majorBidi"/>
          <w:color w:val="000000" w:themeColor="text1"/>
          <w:kern w:val="24"/>
        </w:rPr>
        <w:t xml:space="preserve"> when the internal pressure is larger than </w:t>
      </w:r>
      <w:r w:rsidR="005C1601" w:rsidRPr="000E18C5">
        <w:rPr>
          <w:rFonts w:asciiTheme="majorBidi" w:hAnsiTheme="majorBidi" w:cstheme="majorBidi"/>
          <w:color w:val="000000" w:themeColor="text1"/>
          <w:kern w:val="24"/>
        </w:rPr>
        <w:t>1</w:t>
      </w:r>
      <w:r w:rsidR="008F732E">
        <w:rPr>
          <w:rFonts w:asciiTheme="majorBidi" w:hAnsiTheme="majorBidi" w:cstheme="majorBidi"/>
          <w:color w:val="000000" w:themeColor="text1"/>
          <w:kern w:val="24"/>
        </w:rPr>
        <w:t xml:space="preserve"> </w:t>
      </w:r>
      <w:r w:rsidR="005C1601" w:rsidRPr="000E18C5">
        <w:rPr>
          <w:rFonts w:asciiTheme="majorBidi" w:hAnsiTheme="majorBidi" w:cstheme="majorBidi"/>
          <w:color w:val="000000" w:themeColor="text1"/>
          <w:kern w:val="24"/>
        </w:rPr>
        <w:t>GPa</w:t>
      </w:r>
      <w:r w:rsidR="007D4900" w:rsidRPr="000E18C5">
        <w:rPr>
          <w:rFonts w:asciiTheme="majorBidi" w:hAnsiTheme="majorBidi" w:cstheme="majorBidi"/>
          <w:color w:val="000000" w:themeColor="text1"/>
          <w:kern w:val="24"/>
        </w:rPr>
        <w:t>.</w:t>
      </w:r>
      <w:r w:rsidR="004124C1" w:rsidRPr="000E18C5">
        <w:rPr>
          <w:rFonts w:asciiTheme="majorBidi" w:hAnsiTheme="majorBidi" w:cstheme="majorBidi"/>
          <w:color w:val="000000" w:themeColor="text1"/>
          <w:kern w:val="24"/>
        </w:rPr>
        <w:t xml:space="preserve"> </w:t>
      </w:r>
      <w:r w:rsidR="00A6456E" w:rsidRPr="000E18C5">
        <w:rPr>
          <w:rFonts w:asciiTheme="majorBidi" w:hAnsiTheme="majorBidi" w:cstheme="majorBidi"/>
          <w:color w:val="000000" w:themeColor="text1"/>
          <w:kern w:val="24"/>
        </w:rPr>
        <w:t>The internal pressure in</w:t>
      </w:r>
      <w:r w:rsidR="00EC3B87" w:rsidRPr="000E18C5">
        <w:rPr>
          <w:rFonts w:asciiTheme="majorBidi" w:hAnsiTheme="majorBidi" w:cstheme="majorBidi"/>
          <w:color w:val="000000" w:themeColor="text1"/>
          <w:kern w:val="24"/>
        </w:rPr>
        <w:t>side nano-sized gas bubble</w:t>
      </w:r>
      <w:r w:rsidR="008F732E">
        <w:rPr>
          <w:rFonts w:asciiTheme="majorBidi" w:hAnsiTheme="majorBidi" w:cstheme="majorBidi"/>
          <w:color w:val="000000" w:themeColor="text1"/>
          <w:kern w:val="24"/>
        </w:rPr>
        <w:t>s</w:t>
      </w:r>
      <w:r w:rsidR="00EC3B87" w:rsidRPr="000E18C5">
        <w:rPr>
          <w:rFonts w:asciiTheme="majorBidi" w:hAnsiTheme="majorBidi" w:cstheme="majorBidi"/>
          <w:color w:val="000000" w:themeColor="text1"/>
          <w:kern w:val="24"/>
        </w:rPr>
        <w:t xml:space="preserve"> </w:t>
      </w:r>
      <w:r w:rsidR="00B74B6A" w:rsidRPr="000E18C5">
        <w:rPr>
          <w:rFonts w:asciiTheme="majorBidi" w:hAnsiTheme="majorBidi" w:cstheme="majorBidi"/>
          <w:color w:val="000000" w:themeColor="text1"/>
          <w:kern w:val="24"/>
        </w:rPr>
        <w:t>may reach</w:t>
      </w:r>
      <w:r w:rsidR="00412D05" w:rsidRPr="000E18C5">
        <w:rPr>
          <w:rFonts w:asciiTheme="majorBidi" w:hAnsiTheme="majorBidi" w:cstheme="majorBidi"/>
          <w:color w:val="000000" w:themeColor="text1"/>
          <w:kern w:val="24"/>
        </w:rPr>
        <w:t xml:space="preserve"> </w:t>
      </w:r>
      <w:r w:rsidR="008F732E">
        <w:rPr>
          <w:rFonts w:asciiTheme="majorBidi" w:hAnsiTheme="majorBidi" w:cstheme="majorBidi"/>
          <w:color w:val="000000" w:themeColor="text1"/>
          <w:kern w:val="24"/>
        </w:rPr>
        <w:t xml:space="preserve">a </w:t>
      </w:r>
      <w:r w:rsidR="00412D05" w:rsidRPr="000E18C5">
        <w:rPr>
          <w:rFonts w:asciiTheme="majorBidi" w:hAnsiTheme="majorBidi" w:cstheme="majorBidi"/>
          <w:color w:val="000000" w:themeColor="text1"/>
          <w:kern w:val="24"/>
        </w:rPr>
        <w:t>few GPa according to MD simulations</w:t>
      </w:r>
      <w:r w:rsidR="00F27585" w:rsidRPr="000E18C5">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0C6DDB">
        <w:rPr>
          <w:rFonts w:asciiTheme="majorBidi" w:hAnsiTheme="majorBidi" w:cstheme="majorBidi"/>
          <w:color w:val="000000" w:themeColor="text1"/>
          <w:kern w:val="24"/>
        </w:rPr>
        <w:instrText xml:space="preserve"> ADDIN EN.CITE </w:instrText>
      </w:r>
      <w:r w:rsidR="000C6DDB">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0C6DDB">
        <w:rPr>
          <w:rFonts w:asciiTheme="majorBidi" w:hAnsiTheme="majorBidi" w:cstheme="majorBidi"/>
          <w:color w:val="000000" w:themeColor="text1"/>
          <w:kern w:val="24"/>
        </w:rPr>
        <w:instrText xml:space="preserve"> ADDIN EN.CITE.DATA </w:instrText>
      </w:r>
      <w:r w:rsidR="000C6DDB">
        <w:rPr>
          <w:rFonts w:asciiTheme="majorBidi" w:hAnsiTheme="majorBidi" w:cstheme="majorBidi"/>
          <w:color w:val="000000" w:themeColor="text1"/>
          <w:kern w:val="24"/>
        </w:rPr>
      </w:r>
      <w:r w:rsidR="000C6DDB">
        <w:rPr>
          <w:rFonts w:asciiTheme="majorBidi" w:hAnsiTheme="majorBidi" w:cstheme="majorBidi"/>
          <w:color w:val="000000" w:themeColor="text1"/>
          <w:kern w:val="24"/>
        </w:rPr>
        <w:fldChar w:fldCharType="end"/>
      </w:r>
      <w:r w:rsidR="00F27585" w:rsidRPr="000E18C5">
        <w:rPr>
          <w:rFonts w:asciiTheme="majorBidi" w:hAnsiTheme="majorBidi" w:cstheme="majorBidi"/>
          <w:color w:val="000000" w:themeColor="text1"/>
          <w:kern w:val="24"/>
        </w:rPr>
      </w:r>
      <w:r w:rsidR="00F27585" w:rsidRPr="000E18C5">
        <w:rPr>
          <w:rFonts w:asciiTheme="majorBidi" w:hAnsiTheme="majorBidi" w:cstheme="majorBidi"/>
          <w:color w:val="000000" w:themeColor="text1"/>
          <w:kern w:val="24"/>
        </w:rPr>
        <w:fldChar w:fldCharType="separate"/>
      </w:r>
      <w:r w:rsidR="00522739" w:rsidRPr="000E18C5">
        <w:rPr>
          <w:rFonts w:asciiTheme="majorBidi" w:hAnsiTheme="majorBidi" w:cstheme="majorBidi"/>
          <w:noProof/>
          <w:color w:val="000000" w:themeColor="text1"/>
          <w:kern w:val="24"/>
        </w:rPr>
        <w:t>[49, 50, 52]</w:t>
      </w:r>
      <w:r w:rsidR="00F27585" w:rsidRPr="000E18C5">
        <w:rPr>
          <w:rFonts w:asciiTheme="majorBidi" w:hAnsiTheme="majorBidi" w:cstheme="majorBidi"/>
          <w:color w:val="000000" w:themeColor="text1"/>
          <w:kern w:val="24"/>
        </w:rPr>
        <w:fldChar w:fldCharType="end"/>
      </w:r>
      <w:r w:rsidR="008F732E">
        <w:rPr>
          <w:rFonts w:asciiTheme="majorBidi" w:hAnsiTheme="majorBidi" w:cstheme="majorBidi"/>
          <w:color w:val="000000" w:themeColor="text1"/>
          <w:kern w:val="24"/>
        </w:rPr>
        <w:t>, but w</w:t>
      </w:r>
      <w:r w:rsidR="00412D05" w:rsidRPr="000E18C5">
        <w:rPr>
          <w:rFonts w:asciiTheme="majorBidi" w:hAnsiTheme="majorBidi" w:cstheme="majorBidi"/>
          <w:color w:val="000000" w:themeColor="text1"/>
          <w:kern w:val="24"/>
        </w:rPr>
        <w:t xml:space="preserve">ith </w:t>
      </w:r>
      <w:r w:rsidR="00722F75" w:rsidRPr="000E18C5">
        <w:rPr>
          <w:rFonts w:asciiTheme="majorBidi" w:hAnsiTheme="majorBidi" w:cstheme="majorBidi"/>
          <w:color w:val="000000" w:themeColor="text1"/>
          <w:kern w:val="24"/>
        </w:rPr>
        <w:t>the increase of gas</w:t>
      </w:r>
      <w:r w:rsidR="00412D05" w:rsidRPr="000E18C5">
        <w:rPr>
          <w:rFonts w:asciiTheme="majorBidi" w:hAnsiTheme="majorBidi" w:cstheme="majorBidi"/>
          <w:color w:val="000000" w:themeColor="text1"/>
          <w:kern w:val="24"/>
        </w:rPr>
        <w:t xml:space="preserve"> bubble</w:t>
      </w:r>
      <w:r w:rsidR="00722F75" w:rsidRPr="000E18C5">
        <w:rPr>
          <w:rFonts w:asciiTheme="majorBidi" w:hAnsiTheme="majorBidi" w:cstheme="majorBidi"/>
          <w:color w:val="000000" w:themeColor="text1"/>
          <w:kern w:val="24"/>
        </w:rPr>
        <w:t xml:space="preserve"> size, the pressure </w:t>
      </w:r>
      <w:r w:rsidR="00D806CA" w:rsidRPr="000E18C5">
        <w:rPr>
          <w:rFonts w:asciiTheme="majorBidi" w:hAnsiTheme="majorBidi" w:cstheme="majorBidi"/>
          <w:color w:val="000000" w:themeColor="text1"/>
          <w:kern w:val="24"/>
        </w:rPr>
        <w:t>decreases. In addition</w:t>
      </w:r>
      <w:r w:rsidR="00120C79" w:rsidRPr="000E18C5">
        <w:rPr>
          <w:rFonts w:asciiTheme="majorBidi" w:hAnsiTheme="majorBidi" w:cstheme="majorBidi"/>
          <w:color w:val="000000" w:themeColor="text1"/>
          <w:kern w:val="24"/>
        </w:rPr>
        <w:t>,</w:t>
      </w:r>
      <w:r w:rsidR="00412D05" w:rsidRPr="000E18C5">
        <w:rPr>
          <w:rFonts w:asciiTheme="majorBidi" w:hAnsiTheme="majorBidi" w:cstheme="majorBidi"/>
          <w:color w:val="000000" w:themeColor="text1"/>
          <w:kern w:val="24"/>
        </w:rPr>
        <w:t xml:space="preserve"> </w:t>
      </w:r>
      <w:r w:rsidR="00120C79" w:rsidRPr="000E18C5">
        <w:rPr>
          <w:rFonts w:asciiTheme="majorBidi" w:hAnsiTheme="majorBidi" w:cstheme="majorBidi"/>
          <w:color w:val="000000" w:themeColor="text1"/>
          <w:kern w:val="24"/>
        </w:rPr>
        <w:t>a</w:t>
      </w:r>
      <w:r w:rsidR="00A544AD" w:rsidRPr="000E18C5">
        <w:rPr>
          <w:rFonts w:asciiTheme="majorBidi" w:hAnsiTheme="majorBidi" w:cstheme="majorBidi"/>
          <w:color w:val="000000" w:themeColor="text1"/>
          <w:kern w:val="24"/>
        </w:rPr>
        <w:t xml:space="preserve"> stress field associated with </w:t>
      </w:r>
      <w:r w:rsidR="008F732E">
        <w:rPr>
          <w:rFonts w:asciiTheme="majorBidi" w:hAnsiTheme="majorBidi" w:cstheme="majorBidi"/>
          <w:color w:val="000000" w:themeColor="text1"/>
          <w:kern w:val="24"/>
        </w:rPr>
        <w:t xml:space="preserve">the </w:t>
      </w:r>
      <w:r w:rsidR="00A544AD" w:rsidRPr="000E18C5">
        <w:rPr>
          <w:rFonts w:asciiTheme="majorBidi" w:hAnsiTheme="majorBidi" w:cstheme="majorBidi"/>
          <w:color w:val="000000" w:themeColor="text1"/>
          <w:kern w:val="24"/>
        </w:rPr>
        <w:t>cladding constraint in UM</w:t>
      </w:r>
      <w:r w:rsidR="008F732E">
        <w:rPr>
          <w:rFonts w:asciiTheme="majorBidi" w:hAnsiTheme="majorBidi" w:cstheme="majorBidi"/>
          <w:color w:val="000000" w:themeColor="text1"/>
          <w:kern w:val="24"/>
        </w:rPr>
        <w:t>o</w:t>
      </w:r>
      <w:r w:rsidR="00A544AD" w:rsidRPr="000E18C5">
        <w:rPr>
          <w:rFonts w:asciiTheme="majorBidi" w:hAnsiTheme="majorBidi" w:cstheme="majorBidi"/>
          <w:color w:val="000000" w:themeColor="text1"/>
          <w:kern w:val="24"/>
        </w:rPr>
        <w:t xml:space="preserve"> monolithic fuels </w:t>
      </w:r>
      <w:r w:rsidR="00214303" w:rsidRPr="000E18C5">
        <w:rPr>
          <w:rFonts w:asciiTheme="majorBidi" w:hAnsiTheme="majorBidi" w:cstheme="majorBidi"/>
          <w:color w:val="000000" w:themeColor="text1"/>
          <w:kern w:val="24"/>
        </w:rPr>
        <w:t xml:space="preserve">might increase the stresses in the matrix. </w:t>
      </w:r>
      <w:r w:rsidR="00120C79" w:rsidRPr="000E18C5">
        <w:rPr>
          <w:rFonts w:asciiTheme="majorBidi" w:hAnsiTheme="majorBidi" w:cstheme="majorBidi"/>
          <w:color w:val="000000" w:themeColor="text1"/>
          <w:kern w:val="24"/>
        </w:rPr>
        <w:t>Therefore,</w:t>
      </w:r>
      <w:r w:rsidR="00214303" w:rsidRPr="000E18C5">
        <w:rPr>
          <w:rFonts w:asciiTheme="majorBidi" w:hAnsiTheme="majorBidi" w:cstheme="majorBidi"/>
          <w:color w:val="000000" w:themeColor="text1"/>
          <w:kern w:val="24"/>
        </w:rPr>
        <w:t xml:space="preserve"> </w:t>
      </w:r>
      <w:r w:rsidR="00A65B7F" w:rsidRPr="000E18C5">
        <w:rPr>
          <w:rFonts w:asciiTheme="majorBidi" w:hAnsiTheme="majorBidi" w:cstheme="majorBidi"/>
          <w:color w:val="000000" w:themeColor="text1"/>
          <w:kern w:val="24"/>
        </w:rPr>
        <w:t>the internal pressure and the cladding constrain</w:t>
      </w:r>
      <w:r w:rsidR="008F732E">
        <w:rPr>
          <w:rFonts w:asciiTheme="majorBidi" w:hAnsiTheme="majorBidi" w:cstheme="majorBidi"/>
          <w:color w:val="000000" w:themeColor="text1"/>
          <w:kern w:val="24"/>
        </w:rPr>
        <w:t>t</w:t>
      </w:r>
      <w:r w:rsidR="00EF721C" w:rsidRPr="000E18C5">
        <w:rPr>
          <w:rFonts w:asciiTheme="majorBidi" w:hAnsiTheme="majorBidi" w:cstheme="majorBidi"/>
          <w:color w:val="000000" w:themeColor="text1"/>
          <w:kern w:val="24"/>
        </w:rPr>
        <w:t xml:space="preserve"> may </w:t>
      </w:r>
      <w:r w:rsidR="00A717DD" w:rsidRPr="000E18C5">
        <w:rPr>
          <w:rFonts w:asciiTheme="majorBidi" w:hAnsiTheme="majorBidi" w:cstheme="majorBidi"/>
          <w:color w:val="000000" w:themeColor="text1"/>
          <w:kern w:val="24"/>
        </w:rPr>
        <w:t xml:space="preserve">result in plastic deformation </w:t>
      </w:r>
      <w:r w:rsidR="00EF721C" w:rsidRPr="000E18C5">
        <w:rPr>
          <w:rFonts w:asciiTheme="majorBidi" w:hAnsiTheme="majorBidi" w:cstheme="majorBidi"/>
          <w:color w:val="000000" w:themeColor="text1"/>
          <w:kern w:val="24"/>
        </w:rPr>
        <w:t>in UMo</w:t>
      </w:r>
      <w:r w:rsidR="00FF2EFB" w:rsidRPr="000E18C5">
        <w:rPr>
          <w:rFonts w:asciiTheme="majorBidi" w:hAnsiTheme="majorBidi" w:cstheme="majorBidi"/>
          <w:color w:val="000000" w:themeColor="text1"/>
          <w:kern w:val="24"/>
        </w:rPr>
        <w:t xml:space="preserve"> </w:t>
      </w:r>
      <w:r w:rsidR="00A717DD" w:rsidRPr="000E18C5">
        <w:rPr>
          <w:rFonts w:asciiTheme="majorBidi" w:hAnsiTheme="majorBidi" w:cstheme="majorBidi"/>
          <w:color w:val="000000" w:themeColor="text1"/>
          <w:kern w:val="24"/>
        </w:rPr>
        <w:t>under</w:t>
      </w:r>
      <w:r w:rsidR="00FF2EFB" w:rsidRPr="000E18C5">
        <w:rPr>
          <w:rFonts w:asciiTheme="majorBidi" w:hAnsiTheme="majorBidi" w:cstheme="majorBidi"/>
          <w:color w:val="000000" w:themeColor="text1"/>
          <w:kern w:val="24"/>
        </w:rPr>
        <w:t xml:space="preserve"> service.</w:t>
      </w:r>
    </w:p>
    <w:p w14:paraId="22695419" w14:textId="7A05238E" w:rsidR="00110FD2" w:rsidRPr="000E18C5" w:rsidRDefault="00C542B1" w:rsidP="0013583C">
      <w:pPr>
        <w:pStyle w:val="NormalWeb"/>
        <w:shd w:val="clear" w:color="auto" w:fill="FFFFFF"/>
        <w:spacing w:before="0" w:beforeAutospacing="0" w:after="0" w:afterAutospacing="0" w:line="360" w:lineRule="auto"/>
        <w:jc w:val="center"/>
        <w:rPr>
          <w:rFonts w:asciiTheme="majorBidi" w:hAnsiTheme="majorBidi" w:cstheme="majorBidi"/>
          <w:color w:val="000000" w:themeColor="text1"/>
        </w:rPr>
      </w:pPr>
      <w:r w:rsidRPr="00C542B1">
        <w:rPr>
          <w:rFonts w:asciiTheme="minorHAnsi" w:eastAsiaTheme="minorEastAsia" w:hAnsiTheme="minorHAnsi" w:cstheme="minorBidi"/>
          <w:noProof/>
        </w:rPr>
        <w:lastRenderedPageBreak/>
        <w:t xml:space="preserve"> </w:t>
      </w:r>
      <w:r w:rsidR="0013583C" w:rsidRPr="0013583C">
        <w:rPr>
          <w:rFonts w:asciiTheme="minorHAnsi" w:eastAsiaTheme="minorEastAsia" w:hAnsiTheme="minorHAnsi" w:cstheme="minorBidi"/>
          <w:noProof/>
        </w:rPr>
        <w:drawing>
          <wp:inline distT="0" distB="0" distL="0" distR="0" wp14:anchorId="64AC02EB" wp14:editId="114D11C3">
            <wp:extent cx="5486400" cy="4385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385945"/>
                    </a:xfrm>
                    <a:prstGeom prst="rect">
                      <a:avLst/>
                    </a:prstGeom>
                  </pic:spPr>
                </pic:pic>
              </a:graphicData>
            </a:graphic>
          </wp:inline>
        </w:drawing>
      </w:r>
    </w:p>
    <w:p w14:paraId="40AEA961" w14:textId="245156A4" w:rsidR="00DD5EBE" w:rsidRPr="000E18C5" w:rsidRDefault="00DD5EB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Figure 3. </w:t>
      </w:r>
      <w:r w:rsidR="004017E4" w:rsidRPr="000E18C5">
        <w:rPr>
          <w:rFonts w:asciiTheme="majorBidi" w:hAnsiTheme="majorBidi" w:cstheme="majorBidi"/>
          <w:color w:val="000000" w:themeColor="text1"/>
        </w:rPr>
        <w:t>Pressure</w:t>
      </w:r>
      <w:r w:rsidR="004F1235" w:rsidRPr="000E18C5">
        <w:rPr>
          <w:rFonts w:asciiTheme="majorBidi" w:hAnsiTheme="majorBidi" w:cstheme="majorBidi"/>
          <w:color w:val="000000" w:themeColor="text1"/>
        </w:rPr>
        <w:t xml:space="preserve"> (</w:t>
      </w:r>
      <m:oMath>
        <m:r>
          <w:rPr>
            <w:rFonts w:ascii="Cambria Math" w:hAnsi="Cambria Math" w:cstheme="majorBidi"/>
            <w:color w:val="000000" w:themeColor="text1"/>
          </w:rPr>
          <m:t>P</m:t>
        </m:r>
      </m:oMath>
      <w:r w:rsidR="001C279F" w:rsidRPr="000E18C5">
        <w:rPr>
          <w:rFonts w:asciiTheme="majorBidi" w:hAnsiTheme="majorBidi" w:cstheme="majorBidi"/>
          <w:color w:val="000000" w:themeColor="text1"/>
        </w:rPr>
        <w:t>)</w:t>
      </w:r>
      <w:r w:rsidR="004017E4" w:rsidRPr="000E18C5">
        <w:rPr>
          <w:rFonts w:asciiTheme="majorBidi" w:hAnsiTheme="majorBidi" w:cstheme="majorBidi"/>
          <w:color w:val="000000" w:themeColor="text1"/>
        </w:rPr>
        <w:t xml:space="preserve"> and </w:t>
      </w:r>
      <w:r w:rsidR="00821F0E" w:rsidRPr="000E18C5">
        <w:rPr>
          <w:rFonts w:asciiTheme="majorBidi" w:hAnsiTheme="majorBidi" w:cstheme="majorBidi"/>
          <w:color w:val="000000" w:themeColor="text1"/>
        </w:rPr>
        <w:t>s</w:t>
      </w:r>
      <w:r w:rsidR="004017E4" w:rsidRPr="000E18C5">
        <w:rPr>
          <w:rFonts w:asciiTheme="majorBidi" w:hAnsiTheme="majorBidi" w:cstheme="majorBidi"/>
          <w:color w:val="000000" w:themeColor="text1"/>
        </w:rPr>
        <w:t>h</w:t>
      </w:r>
      <w:r w:rsidR="003569F0" w:rsidRPr="000E18C5">
        <w:rPr>
          <w:rFonts w:asciiTheme="majorBidi" w:hAnsiTheme="majorBidi" w:cstheme="majorBidi"/>
          <w:color w:val="000000" w:themeColor="text1"/>
        </w:rPr>
        <w:t xml:space="preserve">ear </w:t>
      </w:r>
      <w:r w:rsidR="00821F0E"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tress </w:t>
      </w:r>
      <w:r w:rsidR="004F1235"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4F1235" w:rsidRPr="000E18C5">
        <w:rPr>
          <w:rFonts w:asciiTheme="majorBidi" w:hAnsiTheme="majorBidi" w:cstheme="majorBidi"/>
          <w:color w:val="000000" w:themeColor="text1"/>
        </w:rPr>
        <w:t xml:space="preserve">) </w:t>
      </w:r>
      <w:r w:rsidR="00CE284B" w:rsidRPr="000E18C5">
        <w:rPr>
          <w:rFonts w:asciiTheme="majorBidi" w:hAnsiTheme="majorBidi" w:cstheme="majorBidi"/>
          <w:color w:val="000000" w:themeColor="text1"/>
        </w:rPr>
        <w:t>distribution</w:t>
      </w:r>
      <w:r w:rsidR="009A033F"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 on the plane S</w:t>
      </w:r>
      <w:r w:rsidR="009A033F" w:rsidRPr="000E18C5">
        <w:rPr>
          <w:rFonts w:asciiTheme="majorBidi" w:hAnsiTheme="majorBidi" w:cstheme="majorBidi"/>
          <w:color w:val="000000" w:themeColor="text1"/>
        </w:rPr>
        <w:t xml:space="preserve"> for gas bubbles</w:t>
      </w:r>
      <w:r w:rsidR="008F732E">
        <w:rPr>
          <w:rFonts w:asciiTheme="majorBidi" w:hAnsiTheme="majorBidi" w:cstheme="majorBidi"/>
          <w:color w:val="000000" w:themeColor="text1"/>
        </w:rPr>
        <w:t xml:space="preserve"> with internal pressures of </w:t>
      </w:r>
      <w:r w:rsidR="00252D85" w:rsidRPr="000E18C5">
        <w:rPr>
          <w:rFonts w:asciiTheme="majorBidi" w:hAnsiTheme="majorBidi" w:cstheme="majorBidi"/>
          <w:color w:val="000000" w:themeColor="text1"/>
        </w:rPr>
        <w:t xml:space="preserve">(a) </w:t>
      </w:r>
      <w:r w:rsidR="002900C9" w:rsidRPr="000E18C5">
        <w:rPr>
          <w:rFonts w:asciiTheme="majorBidi" w:hAnsiTheme="majorBidi" w:cstheme="majorBidi"/>
          <w:color w:val="000000" w:themeColor="text1"/>
        </w:rPr>
        <w:t>0.</w:t>
      </w:r>
      <w:r w:rsidR="007509F0" w:rsidRPr="000E18C5">
        <w:rPr>
          <w:rFonts w:asciiTheme="majorBidi" w:hAnsiTheme="majorBidi" w:cstheme="majorBidi"/>
          <w:color w:val="000000" w:themeColor="text1"/>
        </w:rPr>
        <w:t>07</w:t>
      </w:r>
      <w:r w:rsidR="008F732E">
        <w:rPr>
          <w:rFonts w:asciiTheme="majorBidi" w:hAnsiTheme="majorBidi" w:cstheme="majorBidi"/>
          <w:color w:val="000000" w:themeColor="text1"/>
        </w:rPr>
        <w:t xml:space="preserve"> </w:t>
      </w:r>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 xml:space="preserve">Pa and </w:t>
      </w:r>
      <w:r w:rsidR="0061458D" w:rsidRPr="000E18C5">
        <w:rPr>
          <w:rFonts w:asciiTheme="majorBidi" w:hAnsiTheme="majorBidi" w:cstheme="majorBidi"/>
          <w:color w:val="000000" w:themeColor="text1"/>
        </w:rPr>
        <w:t xml:space="preserve">(b) </w:t>
      </w:r>
      <w:r w:rsidR="002900C9" w:rsidRPr="000E18C5">
        <w:rPr>
          <w:rFonts w:asciiTheme="majorBidi" w:hAnsiTheme="majorBidi" w:cstheme="majorBidi"/>
          <w:color w:val="000000" w:themeColor="text1"/>
        </w:rPr>
        <w:t>2</w:t>
      </w:r>
      <w:r w:rsidR="007509F0" w:rsidRPr="000E18C5">
        <w:rPr>
          <w:rFonts w:asciiTheme="majorBidi" w:hAnsiTheme="majorBidi" w:cstheme="majorBidi"/>
          <w:color w:val="000000" w:themeColor="text1"/>
        </w:rPr>
        <w:t>.1</w:t>
      </w:r>
      <w:r w:rsidR="008F732E">
        <w:rPr>
          <w:rFonts w:asciiTheme="majorBidi" w:hAnsiTheme="majorBidi" w:cstheme="majorBidi"/>
          <w:color w:val="000000" w:themeColor="text1"/>
        </w:rPr>
        <w:t xml:space="preserve"> </w:t>
      </w:r>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Pa</w:t>
      </w:r>
      <w:r w:rsidR="0061458D" w:rsidRPr="000E18C5">
        <w:rPr>
          <w:rFonts w:asciiTheme="majorBidi" w:hAnsiTheme="majorBidi" w:cstheme="majorBidi"/>
          <w:color w:val="000000" w:themeColor="text1"/>
        </w:rPr>
        <w:t>.</w:t>
      </w:r>
      <w:r w:rsidR="008F732E">
        <w:rPr>
          <w:rFonts w:asciiTheme="majorBidi" w:hAnsiTheme="majorBidi" w:cstheme="majorBidi"/>
          <w:color w:val="000000" w:themeColor="text1"/>
        </w:rPr>
        <w:t xml:space="preserve"> </w:t>
      </w:r>
      <w:r w:rsidR="007E3278">
        <w:rPr>
          <w:rFonts w:asciiTheme="majorBidi" w:hAnsiTheme="majorBidi" w:cstheme="majorBidi"/>
          <w:color w:val="000000" w:themeColor="text1"/>
        </w:rPr>
        <w:t>The units of pressure and stress is GPa.</w:t>
      </w:r>
    </w:p>
    <w:p w14:paraId="3D9CE328" w14:textId="5ADCDD00" w:rsidR="00805BC2" w:rsidRPr="000E18C5" w:rsidRDefault="00805BC2"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6172310" w14:textId="707178EE" w:rsidR="00C83C37"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5.1.2 Effect of gas bubble structure</w:t>
      </w:r>
      <w:r w:rsidR="00883E1F" w:rsidRPr="000E18C5">
        <w:rPr>
          <w:rFonts w:asciiTheme="majorBidi" w:hAnsiTheme="majorBidi" w:cstheme="majorBidi"/>
          <w:color w:val="000000"/>
        </w:rPr>
        <w:t>s</w:t>
      </w:r>
      <w:r w:rsidRPr="000E18C5">
        <w:rPr>
          <w:rFonts w:asciiTheme="majorBidi" w:hAnsiTheme="majorBidi" w:cstheme="majorBidi"/>
          <w:color w:val="000000"/>
        </w:rPr>
        <w:t xml:space="preserve"> on stress-strain curves</w:t>
      </w:r>
    </w:p>
    <w:p w14:paraId="6B435715" w14:textId="3B006398" w:rsidR="00EB3565" w:rsidRPr="000E18C5" w:rsidRDefault="004D2103"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Gas bubble</w:t>
      </w:r>
      <w:r w:rsidR="007E1264" w:rsidRPr="000E18C5">
        <w:rPr>
          <w:rFonts w:asciiTheme="majorBidi" w:hAnsiTheme="majorBidi" w:cstheme="majorBidi"/>
          <w:color w:val="000000"/>
        </w:rPr>
        <w:t xml:space="preserve"> structures </w:t>
      </w:r>
      <w:r w:rsidRPr="000E18C5">
        <w:rPr>
          <w:rFonts w:asciiTheme="majorBidi" w:hAnsiTheme="majorBidi" w:cstheme="majorBidi"/>
          <w:color w:val="000000"/>
        </w:rPr>
        <w:t>with different volume fractions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=3.5%, 6.7%, and 9.7%</m:t>
        </m:r>
      </m:oMath>
      <w:r w:rsidRPr="000E18C5">
        <w:rPr>
          <w:rFonts w:asciiTheme="majorBidi" w:hAnsiTheme="majorBidi" w:cstheme="majorBidi"/>
          <w:color w:val="000000"/>
        </w:rPr>
        <w:t xml:space="preserve">) and different </w:t>
      </w:r>
      <w:r w:rsidR="0094399B" w:rsidRPr="000E18C5">
        <w:rPr>
          <w:rFonts w:asciiTheme="majorBidi" w:hAnsiTheme="majorBidi" w:cstheme="majorBidi"/>
          <w:color w:val="000000"/>
        </w:rPr>
        <w:t xml:space="preserve">initial </w:t>
      </w:r>
      <w:r w:rsidRPr="000E18C5">
        <w:rPr>
          <w:rFonts w:asciiTheme="majorBidi" w:hAnsiTheme="majorBidi" w:cstheme="majorBidi"/>
          <w:color w:val="000000"/>
        </w:rPr>
        <w:t>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and 1.2 GPa</m:t>
        </m:r>
      </m:oMath>
      <w:r w:rsidRPr="000E18C5">
        <w:rPr>
          <w:rFonts w:asciiTheme="majorBidi" w:hAnsiTheme="majorBidi" w:cstheme="majorBidi"/>
          <w:color w:val="000000"/>
        </w:rPr>
        <w:t>) are used to study the effect of gas bubble structures on</w:t>
      </w:r>
      <w:r w:rsidR="007E1264" w:rsidRPr="000E18C5">
        <w:rPr>
          <w:rFonts w:asciiTheme="majorBidi" w:hAnsiTheme="majorBidi" w:cstheme="majorBidi"/>
          <w:color w:val="000000"/>
        </w:rPr>
        <w:t xml:space="preserve"> stress-strain curves </w:t>
      </w:r>
      <w:r w:rsidR="006733C6" w:rsidRPr="000E18C5">
        <w:rPr>
          <w:rFonts w:asciiTheme="majorBidi" w:hAnsiTheme="majorBidi" w:cstheme="majorBidi"/>
          <w:color w:val="000000"/>
        </w:rPr>
        <w:t>under elastic-plastic deformation.</w:t>
      </w:r>
      <w:r w:rsidRPr="000E18C5">
        <w:rPr>
          <w:rFonts w:asciiTheme="majorBidi" w:hAnsiTheme="majorBidi" w:cstheme="majorBidi"/>
          <w:color w:val="000000"/>
        </w:rPr>
        <w:t xml:space="preserve"> </w:t>
      </w:r>
      <w:r w:rsidR="003E44EE" w:rsidRPr="000E18C5">
        <w:rPr>
          <w:rFonts w:asciiTheme="majorBidi" w:hAnsiTheme="majorBidi" w:cstheme="majorBidi"/>
          <w:color w:val="000000"/>
        </w:rPr>
        <w:t>In the simulations, a</w:t>
      </w:r>
      <w:r w:rsidR="00C0663F" w:rsidRPr="000E18C5">
        <w:rPr>
          <w:rFonts w:asciiTheme="majorBidi" w:hAnsiTheme="majorBidi" w:cstheme="majorBidi"/>
          <w:color w:val="000000"/>
        </w:rPr>
        <w:t xml:space="preserve"> strain </w:t>
      </w:r>
      <w:del w:id="80" w:author="Hu, Shenyang" w:date="2021-04-24T08:52:00Z">
        <w:r w:rsidR="00C0663F" w:rsidRPr="000E18C5" w:rsidDel="000D19A4">
          <w:rPr>
            <w:rFonts w:asciiTheme="majorBidi" w:hAnsiTheme="majorBidi" w:cstheme="majorBidi"/>
            <w:color w:val="000000"/>
          </w:rPr>
          <w:delText>increment</w:delText>
        </w:r>
        <w:r w:rsidR="00754DA1" w:rsidDel="000D19A4">
          <w:rPr>
            <w:rFonts w:asciiTheme="majorBidi" w:hAnsiTheme="majorBidi" w:cstheme="majorBidi"/>
            <w:color w:val="000000"/>
          </w:rPr>
          <w:delText xml:space="preserve"> </w:delText>
        </w:r>
      </w:del>
      <w:ins w:id="81" w:author="Hu, Shenyang" w:date="2021-04-24T08:52:00Z">
        <w:r w:rsidR="000D19A4">
          <w:rPr>
            <w:rFonts w:asciiTheme="majorBidi" w:hAnsiTheme="majorBidi" w:cstheme="majorBidi"/>
            <w:color w:val="000000"/>
          </w:rPr>
          <w:t xml:space="preserve">rate </w:t>
        </w:r>
      </w:ins>
      <w:r w:rsidR="00754DA1">
        <w:rPr>
          <w:rFonts w:asciiTheme="majorBidi" w:hAnsiTheme="majorBidi" w:cstheme="majorBidi"/>
          <w:color w:val="000000"/>
        </w:rPr>
        <w:t>of</w:t>
      </w:r>
      <w:r w:rsidR="00C0663F"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ins w:id="82" w:author="Hu, Shenyang" w:date="2021-04-24T08:52:00Z">
                <w:rPr>
                  <w:rFonts w:ascii="Cambria Math" w:hAnsi="Cambria Math" w:cstheme="majorBidi"/>
                  <w:color w:val="000000" w:themeColor="text1"/>
                </w:rPr>
                <m:t>d</m:t>
              </w:ins>
            </m:r>
            <m:r>
              <w:del w:id="83" w:author="Hu, Shenyang" w:date="2021-04-24T08:52:00Z">
                <w:rPr>
                  <w:rFonts w:ascii="Cambria Math" w:hAnsi="Cambria Math" w:cstheme="majorBidi"/>
                  <w:color w:val="000000" w:themeColor="text1"/>
                </w:rPr>
                <m:t>∆</m:t>
              </w:del>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ins w:id="84" w:author="Hu, Shenyang" w:date="2021-04-24T08:53:00Z">
            <w:rPr>
              <w:rFonts w:ascii="Cambria Math" w:hAnsi="Cambria Math" w:cstheme="majorBidi"/>
              <w:color w:val="000000" w:themeColor="text1"/>
            </w:rPr>
            <m:t>/dt</m:t>
          </w:ins>
        </m:r>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m:t>
            </m:r>
            <m:r>
              <w:ins w:id="85" w:author="Hu, Shenyang" w:date="2021-04-24T08:53:00Z">
                <w:rPr>
                  <w:rFonts w:ascii="Cambria Math" w:hAnsi="Cambria Math" w:cstheme="majorBidi"/>
                  <w:color w:val="000000" w:themeColor="text1"/>
                </w:rPr>
                <m:t>4</m:t>
              </w:ins>
            </m:r>
            <m:r>
              <w:del w:id="86" w:author="Hu, Shenyang" w:date="2021-04-24T08:53:00Z">
                <w:rPr>
                  <w:rFonts w:ascii="Cambria Math" w:hAnsi="Cambria Math" w:cstheme="majorBidi"/>
                  <w:color w:val="000000" w:themeColor="text1"/>
                </w:rPr>
                <m:t>5</m:t>
              </w:del>
            </m:r>
          </m:sup>
        </m:sSup>
      </m:oMath>
      <w:r w:rsidR="00310F82" w:rsidRPr="000E18C5">
        <w:rPr>
          <w:rFonts w:asciiTheme="majorBidi" w:hAnsiTheme="majorBidi" w:cstheme="majorBidi"/>
          <w:color w:val="000000" w:themeColor="text1"/>
        </w:rPr>
        <w:t xml:space="preserve"> </w:t>
      </w:r>
      <w:ins w:id="87" w:author="Hu, Shenyang" w:date="2021-04-24T08:57:00Z">
        <w:r w:rsidR="004D5036">
          <w:rPr>
            <w:rFonts w:asciiTheme="majorBidi" w:hAnsiTheme="majorBidi" w:cstheme="majorBidi"/>
            <w:color w:val="000000" w:themeColor="text1"/>
          </w:rPr>
          <w:t xml:space="preserve">(1/s) </w:t>
        </w:r>
      </w:ins>
      <w:r w:rsidR="00310F82" w:rsidRPr="000E18C5">
        <w:rPr>
          <w:rFonts w:asciiTheme="majorBidi" w:hAnsiTheme="majorBidi" w:cstheme="majorBidi"/>
          <w:color w:val="000000" w:themeColor="text1"/>
        </w:rPr>
        <w:t xml:space="preserve">(the </w:t>
      </w:r>
      <w:r w:rsidR="007E3278">
        <w:rPr>
          <w:rFonts w:asciiTheme="majorBidi" w:hAnsiTheme="majorBidi" w:cstheme="majorBidi"/>
          <w:color w:val="000000" w:themeColor="text1"/>
        </w:rPr>
        <w:t>other</w:t>
      </w:r>
      <w:r w:rsidR="00310F82" w:rsidRPr="000E18C5">
        <w:rPr>
          <w:rFonts w:asciiTheme="majorBidi" w:hAnsiTheme="majorBidi" w:cstheme="majorBidi"/>
          <w:color w:val="000000" w:themeColor="text1"/>
        </w:rPr>
        <w:t xml:space="preserve"> strain component</w:t>
      </w:r>
      <w:r w:rsidR="007E3278">
        <w:rPr>
          <w:rFonts w:asciiTheme="majorBidi" w:hAnsiTheme="majorBidi" w:cstheme="majorBidi"/>
          <w:color w:val="000000" w:themeColor="text1"/>
        </w:rPr>
        <w:t>s</w:t>
      </w:r>
      <w:r w:rsidR="00310F82" w:rsidRPr="000E18C5">
        <w:rPr>
          <w:rFonts w:asciiTheme="majorBidi" w:hAnsiTheme="majorBidi" w:cstheme="majorBidi"/>
          <w:color w:val="000000" w:themeColor="text1"/>
        </w:rPr>
        <w:t xml:space="preserve"> </w:t>
      </w:r>
      <w:r w:rsidR="007E3278">
        <w:rPr>
          <w:rFonts w:asciiTheme="majorBidi" w:hAnsiTheme="majorBidi" w:cstheme="majorBidi"/>
          <w:color w:val="000000" w:themeColor="text1"/>
        </w:rPr>
        <w:t>are</w:t>
      </w:r>
      <w:r w:rsidR="00310F82" w:rsidRPr="000E18C5">
        <w:rPr>
          <w:rFonts w:asciiTheme="majorBidi" w:hAnsiTheme="majorBidi" w:cstheme="majorBidi"/>
          <w:color w:val="000000" w:themeColor="text1"/>
        </w:rPr>
        <w:t xml:space="preserve"> zero,</w:t>
      </w:r>
      <w:r w:rsidR="00EF6F8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del w:id="88" w:author="Hu, Shenyang" w:date="2021-04-24T08:54:00Z">
                <w:rPr>
                  <w:rFonts w:ascii="Cambria Math" w:hAnsi="Cambria Math" w:cstheme="majorBidi"/>
                  <w:color w:val="000000" w:themeColor="text1"/>
                </w:rPr>
                <m:t>∆</m:t>
              </w:del>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ij</m:t>
            </m:r>
          </m:sub>
        </m:sSub>
        <m:r>
          <w:rPr>
            <w:rFonts w:ascii="Cambria Math" w:hAnsi="Cambria Math" w:cstheme="majorBidi"/>
            <w:color w:val="000000" w:themeColor="text1"/>
          </w:rPr>
          <m:t>=0</m:t>
        </m:r>
      </m:oMath>
      <w:r w:rsidR="00EF6F83" w:rsidRPr="000E18C5">
        <w:rPr>
          <w:rFonts w:asciiTheme="majorBidi" w:hAnsiTheme="majorBidi" w:cstheme="majorBidi"/>
          <w:color w:val="000000" w:themeColor="text1"/>
        </w:rPr>
        <w:t xml:space="preserve"> </w:t>
      </w:r>
      <w:r w:rsidR="003D0BC2" w:rsidRPr="000E18C5">
        <w:rPr>
          <w:rFonts w:asciiTheme="majorBidi" w:hAnsiTheme="majorBidi" w:cstheme="majorBidi"/>
          <w:color w:val="000000" w:themeColor="text1"/>
        </w:rPr>
        <w:t>) is applied in z- direction</w:t>
      </w:r>
      <w:r w:rsidR="004F4B6E" w:rsidRPr="000E18C5">
        <w:rPr>
          <w:rFonts w:asciiTheme="majorBidi" w:hAnsiTheme="majorBidi" w:cstheme="majorBidi"/>
          <w:color w:val="000000" w:themeColor="text1"/>
        </w:rPr>
        <w:t xml:space="preserve"> for tensile deformation while </w:t>
      </w:r>
      <m:oMath>
        <m:sSub>
          <m:sSubPr>
            <m:ctrlPr>
              <w:rPr>
                <w:rFonts w:ascii="Cambria Math" w:hAnsi="Cambria Math" w:cstheme="majorBidi"/>
                <w:i/>
                <w:color w:val="000000" w:themeColor="text1"/>
              </w:rPr>
            </m:ctrlPr>
          </m:sSubPr>
          <m:e>
            <m:r>
              <w:ins w:id="89" w:author="Hu, Shenyang" w:date="2021-04-24T08:53:00Z">
                <w:rPr>
                  <w:rFonts w:ascii="Cambria Math" w:hAnsi="Cambria Math" w:cstheme="majorBidi"/>
                  <w:color w:val="000000" w:themeColor="text1"/>
                </w:rPr>
                <m:t>d</m:t>
              </w:ins>
            </m:r>
            <m:r>
              <w:del w:id="90" w:author="Hu, Shenyang" w:date="2021-04-24T08:53:00Z">
                <w:rPr>
                  <w:rFonts w:ascii="Cambria Math" w:hAnsi="Cambria Math" w:cstheme="majorBidi"/>
                  <w:color w:val="000000" w:themeColor="text1"/>
                </w:rPr>
                <m:t>∆</m:t>
              </w:del>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ins w:id="91" w:author="Hu, Shenyang" w:date="2021-04-24T08:53:00Z">
            <w:rPr>
              <w:rFonts w:ascii="Cambria Math" w:hAnsi="Cambria Math" w:cstheme="majorBidi"/>
              <w:color w:val="000000" w:themeColor="text1"/>
            </w:rPr>
            <m:t>/dt</m:t>
          </w:ins>
        </m:r>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m:t>
            </m:r>
            <m:r>
              <w:ins w:id="92" w:author="Hu, Shenyang" w:date="2021-04-24T08:54:00Z">
                <w:rPr>
                  <w:rFonts w:ascii="Cambria Math" w:hAnsi="Cambria Math" w:cstheme="majorBidi"/>
                  <w:color w:val="000000" w:themeColor="text1"/>
                </w:rPr>
                <m:t>4</m:t>
              </w:ins>
            </m:r>
            <m:r>
              <w:del w:id="93" w:author="Hu, Shenyang" w:date="2021-04-24T08:54:00Z">
                <w:rPr>
                  <w:rFonts w:ascii="Cambria Math" w:hAnsi="Cambria Math" w:cstheme="majorBidi"/>
                  <w:color w:val="000000" w:themeColor="text1"/>
                </w:rPr>
                <m:t>5</m:t>
              </w:del>
            </m:r>
          </m:sup>
        </m:sSup>
      </m:oMath>
      <w:r w:rsidR="004F4B6E" w:rsidRPr="000E18C5">
        <w:rPr>
          <w:rFonts w:asciiTheme="majorBidi" w:hAnsiTheme="majorBidi" w:cstheme="majorBidi"/>
          <w:color w:val="000000" w:themeColor="text1"/>
        </w:rPr>
        <w:t xml:space="preserve"> </w:t>
      </w:r>
      <w:ins w:id="94" w:author="Hu, Shenyang" w:date="2021-04-24T08:57:00Z">
        <w:r w:rsidR="004D5036">
          <w:rPr>
            <w:rFonts w:asciiTheme="majorBidi" w:hAnsiTheme="majorBidi" w:cstheme="majorBidi"/>
            <w:color w:val="000000" w:themeColor="text1"/>
          </w:rPr>
          <w:t xml:space="preserve">(1/s) </w:t>
        </w:r>
      </w:ins>
      <w:r w:rsidR="00754DA1">
        <w:rPr>
          <w:rFonts w:asciiTheme="majorBidi" w:hAnsiTheme="majorBidi" w:cstheme="majorBidi"/>
          <w:color w:val="000000" w:themeColor="text1"/>
        </w:rPr>
        <w:t xml:space="preserve">is applied </w:t>
      </w:r>
      <w:r w:rsidR="004F4B6E" w:rsidRPr="000E18C5">
        <w:rPr>
          <w:rFonts w:asciiTheme="majorBidi" w:hAnsiTheme="majorBidi" w:cstheme="majorBidi"/>
          <w:color w:val="000000" w:themeColor="text1"/>
        </w:rPr>
        <w:t>for compress</w:t>
      </w:r>
      <w:r w:rsidR="00754DA1">
        <w:rPr>
          <w:rFonts w:asciiTheme="majorBidi" w:hAnsiTheme="majorBidi" w:cstheme="majorBidi"/>
          <w:color w:val="000000" w:themeColor="text1"/>
        </w:rPr>
        <w:t>ive</w:t>
      </w:r>
      <w:r w:rsidR="004F4B6E" w:rsidRPr="000E18C5">
        <w:rPr>
          <w:rFonts w:asciiTheme="majorBidi" w:hAnsiTheme="majorBidi" w:cstheme="majorBidi"/>
          <w:color w:val="000000" w:themeColor="text1"/>
        </w:rPr>
        <w:t xml:space="preserve"> deformation. </w:t>
      </w:r>
      <w:r w:rsidR="00BD0E02" w:rsidRPr="000E18C5">
        <w:rPr>
          <w:rFonts w:asciiTheme="majorBidi" w:hAnsiTheme="majorBidi" w:cstheme="majorBidi"/>
          <w:color w:val="000000" w:themeColor="text1"/>
        </w:rPr>
        <w:t>Xe concentration in the mat</w:t>
      </w:r>
      <w:r w:rsidR="008C5898" w:rsidRPr="000E18C5">
        <w:rPr>
          <w:rFonts w:asciiTheme="majorBidi" w:hAnsiTheme="majorBidi" w:cstheme="majorBidi"/>
          <w:color w:val="000000" w:themeColor="text1"/>
        </w:rPr>
        <w:t>rix is set to be</w:t>
      </w:r>
      <m:oMath>
        <m:r>
          <w:rPr>
            <w:rFonts w:ascii="Cambria Math" w:hAnsi="Cambria Math" w:cstheme="majorBidi"/>
            <w:color w:val="000000" w:themeColor="text1"/>
          </w:rPr>
          <m:t xml:space="preserve"> 5×</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754DA1">
        <w:rPr>
          <w:rFonts w:asciiTheme="majorBidi" w:hAnsiTheme="majorBidi" w:cstheme="majorBidi"/>
          <w:color w:val="000000" w:themeColor="text1"/>
        </w:rPr>
        <w:t xml:space="preserve"> </w:t>
      </w:r>
      <w:r w:rsidR="008C5898" w:rsidRPr="000E18C5">
        <w:rPr>
          <w:rFonts w:asciiTheme="majorBidi" w:hAnsiTheme="majorBidi" w:cstheme="majorBidi"/>
          <w:color w:val="000000" w:themeColor="text1"/>
        </w:rPr>
        <w:t xml:space="preserve">and the </w:t>
      </w:r>
      <w:r w:rsidR="004D77D8" w:rsidRPr="000E18C5">
        <w:rPr>
          <w:rFonts w:asciiTheme="majorBidi" w:hAnsiTheme="majorBidi" w:cstheme="majorBidi"/>
          <w:color w:val="000000" w:themeColor="text1"/>
        </w:rPr>
        <w:t>stress</w:t>
      </w:r>
      <w:r w:rsidR="00C01319" w:rsidRPr="000E18C5">
        <w:rPr>
          <w:rFonts w:asciiTheme="majorBidi" w:hAnsiTheme="majorBidi" w:cstheme="majorBidi"/>
          <w:color w:val="000000" w:themeColor="text1"/>
        </w:rPr>
        <w:t>-</w:t>
      </w:r>
      <w:r w:rsidR="004D77D8" w:rsidRPr="000E18C5">
        <w:rPr>
          <w:rFonts w:asciiTheme="majorBidi" w:hAnsiTheme="majorBidi" w:cstheme="majorBidi"/>
          <w:color w:val="000000" w:themeColor="text1"/>
        </w:rPr>
        <w:t>free strain associated with Xe</w:t>
      </w:r>
      <w:r w:rsidR="00382FA5" w:rsidRPr="000E18C5">
        <w:rPr>
          <w:rFonts w:asciiTheme="majorBidi" w:hAnsiTheme="majorBidi" w:cstheme="majorBidi"/>
          <w:color w:val="000000" w:themeColor="text1"/>
        </w:rPr>
        <w:t xml:space="preserve"> </w:t>
      </w:r>
      <w:r w:rsidR="006A6ABB" w:rsidRPr="000E18C5">
        <w:rPr>
          <w:rFonts w:asciiTheme="majorBidi" w:hAnsiTheme="majorBidi" w:cstheme="majorBidi"/>
          <w:color w:val="000000" w:themeColor="text1"/>
        </w:rPr>
        <w:t>induced lattice change in the matrix is set to be 0.1</w:t>
      </w:r>
      <w:r w:rsidR="004D74A3" w:rsidRPr="000E18C5">
        <w:rPr>
          <w:rFonts w:asciiTheme="majorBidi" w:hAnsiTheme="majorBidi" w:cstheme="majorBidi"/>
          <w:color w:val="000000" w:themeColor="text1"/>
        </w:rPr>
        <w:t xml:space="preserve">. </w:t>
      </w:r>
      <w:r w:rsidR="002C712D"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Fig.</w:t>
      </w:r>
      <w:r w:rsidR="00754DA1">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4</w:t>
      </w:r>
      <w:r w:rsidR="008B0687" w:rsidRPr="000E18C5">
        <w:rPr>
          <w:rFonts w:asciiTheme="majorBidi" w:hAnsiTheme="majorBidi" w:cstheme="majorBidi"/>
          <w:color w:val="000000" w:themeColor="text1"/>
        </w:rPr>
        <w:t>a</w:t>
      </w:r>
      <w:r w:rsidR="002F6F5A" w:rsidRPr="000E18C5">
        <w:rPr>
          <w:rFonts w:asciiTheme="majorBidi" w:hAnsiTheme="majorBidi" w:cstheme="majorBidi"/>
          <w:color w:val="000000" w:themeColor="text1"/>
        </w:rPr>
        <w:t>-</w:t>
      </w:r>
      <w:r w:rsidR="004D74A3" w:rsidRPr="000E18C5">
        <w:rPr>
          <w:rFonts w:asciiTheme="majorBidi" w:hAnsiTheme="majorBidi" w:cstheme="majorBidi"/>
          <w:color w:val="000000" w:themeColor="text1"/>
        </w:rPr>
        <w:t>b</w:t>
      </w:r>
      <w:r w:rsidR="008B0687" w:rsidRPr="000E18C5">
        <w:rPr>
          <w:rFonts w:asciiTheme="majorBidi" w:hAnsiTheme="majorBidi" w:cstheme="majorBidi"/>
          <w:color w:val="000000" w:themeColor="text1"/>
        </w:rPr>
        <w:t xml:space="preserve"> </w:t>
      </w:r>
      <w:r w:rsidR="004D74A3" w:rsidRPr="000E18C5">
        <w:rPr>
          <w:rFonts w:asciiTheme="majorBidi" w:hAnsiTheme="majorBidi" w:cstheme="majorBidi"/>
          <w:color w:val="000000" w:themeColor="text1"/>
        </w:rPr>
        <w:t>present</w:t>
      </w:r>
      <w:r w:rsidR="00754DA1">
        <w:rPr>
          <w:rFonts w:asciiTheme="majorBidi" w:hAnsiTheme="majorBidi" w:cstheme="majorBidi"/>
          <w:color w:val="000000" w:themeColor="text1"/>
        </w:rPr>
        <w:t>s</w:t>
      </w:r>
      <w:r w:rsidR="0095273B" w:rsidRPr="000E18C5">
        <w:rPr>
          <w:rFonts w:asciiTheme="majorBidi" w:hAnsiTheme="majorBidi" w:cstheme="majorBidi"/>
          <w:color w:val="000000" w:themeColor="text1"/>
        </w:rPr>
        <w:t xml:space="preserve"> </w:t>
      </w:r>
      <w:r w:rsidR="00E65C38" w:rsidRPr="000E18C5">
        <w:rPr>
          <w:rFonts w:asciiTheme="majorBidi" w:hAnsiTheme="majorBidi" w:cstheme="majorBidi"/>
          <w:color w:val="000000" w:themeColor="text1"/>
        </w:rPr>
        <w:t>the</w:t>
      </w:r>
      <w:r w:rsidR="003F35B7" w:rsidRPr="000E18C5">
        <w:rPr>
          <w:rFonts w:asciiTheme="majorBidi" w:hAnsiTheme="majorBidi" w:cstheme="majorBidi"/>
          <w:color w:val="000000" w:themeColor="text1"/>
        </w:rPr>
        <w:t xml:space="preserve"> effect of gas bubble structures on</w:t>
      </w:r>
      <w:r w:rsidR="00E65C38"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lastRenderedPageBreak/>
        <w:t>stress-</w:t>
      </w:r>
      <w:r w:rsidR="00906020" w:rsidRPr="000E18C5">
        <w:rPr>
          <w:rFonts w:asciiTheme="majorBidi" w:hAnsiTheme="majorBidi" w:cstheme="majorBidi"/>
          <w:color w:val="000000" w:themeColor="text1"/>
        </w:rPr>
        <w:t>strain curves</w:t>
      </w:r>
      <w:r w:rsidR="0026656D" w:rsidRPr="000E18C5">
        <w:rPr>
          <w:rFonts w:asciiTheme="majorBidi" w:hAnsiTheme="majorBidi" w:cstheme="majorBidi"/>
          <w:color w:val="000000" w:themeColor="text1"/>
        </w:rPr>
        <w:t xml:space="preserve"> under </w:t>
      </w:r>
      <w:r w:rsidR="009E541E" w:rsidRPr="000E18C5">
        <w:rPr>
          <w:rFonts w:asciiTheme="majorBidi" w:hAnsiTheme="majorBidi" w:cstheme="majorBidi"/>
          <w:color w:val="000000" w:themeColor="text1"/>
        </w:rPr>
        <w:t xml:space="preserve">tensile </w:t>
      </w:r>
      <w:r w:rsidR="003A7464" w:rsidRPr="000E18C5">
        <w:rPr>
          <w:rFonts w:asciiTheme="majorBidi" w:hAnsiTheme="majorBidi" w:cstheme="majorBidi"/>
          <w:color w:val="000000" w:themeColor="text1"/>
        </w:rPr>
        <w:t xml:space="preserve">and compress </w:t>
      </w:r>
      <w:r w:rsidR="009E541E" w:rsidRPr="000E18C5">
        <w:rPr>
          <w:rFonts w:asciiTheme="majorBidi" w:hAnsiTheme="majorBidi" w:cstheme="majorBidi"/>
          <w:color w:val="000000" w:themeColor="text1"/>
        </w:rPr>
        <w:t>deformation</w:t>
      </w:r>
      <w:r w:rsidR="00906020" w:rsidRPr="000E18C5">
        <w:rPr>
          <w:rFonts w:asciiTheme="majorBidi" w:hAnsiTheme="majorBidi" w:cstheme="majorBidi"/>
          <w:color w:val="000000" w:themeColor="text1"/>
        </w:rPr>
        <w:t xml:space="preserve">. </w:t>
      </w:r>
      <w:r w:rsidR="0002386F" w:rsidRPr="000E18C5">
        <w:rPr>
          <w:rFonts w:asciiTheme="majorBidi" w:hAnsiTheme="majorBidi" w:cstheme="majorBidi"/>
          <w:color w:val="000000" w:themeColor="text1"/>
        </w:rPr>
        <w:t xml:space="preserve">The black curves </w:t>
      </w:r>
      <w:r w:rsidR="00721D4B" w:rsidRPr="000E18C5">
        <w:rPr>
          <w:rFonts w:asciiTheme="majorBidi" w:hAnsiTheme="majorBidi" w:cstheme="majorBidi"/>
          <w:color w:val="000000" w:themeColor="text1"/>
        </w:rPr>
        <w:t>are</w:t>
      </w:r>
      <w:r w:rsidR="00176586" w:rsidRPr="000E18C5">
        <w:rPr>
          <w:rFonts w:asciiTheme="majorBidi" w:hAnsiTheme="majorBidi" w:cstheme="majorBidi"/>
          <w:color w:val="000000" w:themeColor="text1"/>
        </w:rPr>
        <w:t xml:space="preserve"> the stress</w:t>
      </w:r>
      <w:r w:rsidR="00BE7D6A" w:rsidRPr="000E18C5">
        <w:rPr>
          <w:rFonts w:asciiTheme="majorBidi" w:hAnsiTheme="majorBidi" w:cstheme="majorBidi"/>
          <w:color w:val="000000" w:themeColor="text1"/>
        </w:rPr>
        <w:t>-strain curves in polycrystalline structure</w:t>
      </w:r>
      <w:r w:rsidR="000A5006" w:rsidRPr="000E18C5">
        <w:rPr>
          <w:rFonts w:asciiTheme="majorBidi" w:hAnsiTheme="majorBidi" w:cstheme="majorBidi"/>
          <w:color w:val="000000" w:themeColor="text1"/>
        </w:rPr>
        <w:t>s</w:t>
      </w:r>
      <w:r w:rsidR="00BE7D6A" w:rsidRPr="000E18C5">
        <w:rPr>
          <w:rFonts w:asciiTheme="majorBidi" w:hAnsiTheme="majorBidi" w:cstheme="majorBidi"/>
          <w:color w:val="000000" w:themeColor="text1"/>
        </w:rPr>
        <w:t xml:space="preserve"> </w:t>
      </w:r>
      <w:r w:rsidR="00721D4B" w:rsidRPr="000E18C5">
        <w:rPr>
          <w:rFonts w:asciiTheme="majorBidi" w:hAnsiTheme="majorBidi" w:cstheme="majorBidi"/>
          <w:color w:val="000000" w:themeColor="text1"/>
        </w:rPr>
        <w:t>with</w:t>
      </w:r>
      <w:r w:rsidR="009E5164" w:rsidRPr="000E18C5">
        <w:rPr>
          <w:rFonts w:asciiTheme="majorBidi" w:hAnsiTheme="majorBidi" w:cstheme="majorBidi"/>
          <w:color w:val="000000" w:themeColor="text1"/>
        </w:rPr>
        <w:t xml:space="preserve"> </w:t>
      </w:r>
      <w:r w:rsidR="00E05DB0" w:rsidRPr="000E18C5">
        <w:rPr>
          <w:rFonts w:asciiTheme="majorBidi" w:hAnsiTheme="majorBidi" w:cstheme="majorBidi"/>
          <w:color w:val="000000" w:themeColor="text1"/>
        </w:rPr>
        <w:t xml:space="preserve">Xe concentration </w:t>
      </w:r>
      <w:r w:rsidR="00D11293" w:rsidRPr="000E18C5">
        <w:rPr>
          <w:rFonts w:asciiTheme="majorBidi" w:hAnsiTheme="majorBidi" w:cstheme="majorBidi"/>
          <w:color w:val="000000" w:themeColor="text1"/>
        </w:rPr>
        <w:t xml:space="preserve">of </w:t>
      </w:r>
      <m:oMath>
        <m:r>
          <w:rPr>
            <w:rFonts w:ascii="Cambria Math" w:hAnsi="Cambria Math" w:cstheme="majorBidi"/>
            <w:color w:val="000000" w:themeColor="text1"/>
          </w:rPr>
          <m:t>5×</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D11293" w:rsidRPr="000E18C5">
        <w:rPr>
          <w:rFonts w:asciiTheme="majorBidi" w:hAnsiTheme="majorBidi" w:cstheme="majorBidi"/>
          <w:color w:val="000000" w:themeColor="text1"/>
        </w:rPr>
        <w:t xml:space="preserve">, but </w:t>
      </w:r>
      <w:r w:rsidR="00BE7D6A" w:rsidRPr="000E18C5">
        <w:rPr>
          <w:rFonts w:asciiTheme="majorBidi" w:hAnsiTheme="majorBidi" w:cstheme="majorBidi"/>
          <w:color w:val="000000" w:themeColor="text1"/>
        </w:rPr>
        <w:t>without gas bubbles.</w:t>
      </w:r>
      <w:r w:rsidR="00176586" w:rsidRPr="000E18C5">
        <w:rPr>
          <w:rFonts w:asciiTheme="majorBidi" w:hAnsiTheme="majorBidi" w:cstheme="majorBidi"/>
          <w:color w:val="000000" w:themeColor="text1"/>
        </w:rPr>
        <w:t xml:space="preserve"> </w:t>
      </w:r>
      <w:r w:rsidR="00CD6CA3" w:rsidRPr="000E18C5">
        <w:rPr>
          <w:rFonts w:asciiTheme="majorBidi" w:hAnsiTheme="majorBidi" w:cstheme="majorBidi"/>
          <w:color w:val="000000" w:themeColor="text1"/>
        </w:rPr>
        <w:t xml:space="preserve">The results in Fig. 4a </w:t>
      </w:r>
      <w:r w:rsidR="00916F76" w:rsidRPr="000E18C5">
        <w:rPr>
          <w:rFonts w:asciiTheme="majorBidi" w:hAnsiTheme="majorBidi" w:cstheme="majorBidi"/>
          <w:color w:val="000000" w:themeColor="text1"/>
        </w:rPr>
        <w:t xml:space="preserve">are </w:t>
      </w:r>
      <w:r w:rsidR="00FF1A17" w:rsidRPr="000E18C5">
        <w:rPr>
          <w:rFonts w:asciiTheme="majorBidi" w:hAnsiTheme="majorBidi" w:cstheme="majorBidi"/>
          <w:color w:val="000000" w:themeColor="text1"/>
        </w:rPr>
        <w:t>stress strain curves for gas bubbles with a low</w:t>
      </w:r>
      <w:r w:rsidR="00B97CE8" w:rsidRPr="000E18C5">
        <w:rPr>
          <w:rFonts w:asciiTheme="majorBidi" w:hAnsiTheme="majorBidi" w:cstheme="majorBidi"/>
          <w:color w:val="000000" w:themeColor="text1"/>
        </w:rPr>
        <w:t xml:space="preserve"> initial</w:t>
      </w:r>
      <w:r w:rsidR="006D4170" w:rsidRPr="000E18C5">
        <w:rPr>
          <w:rFonts w:asciiTheme="majorBidi" w:hAnsiTheme="majorBidi" w:cstheme="majorBidi"/>
          <w:color w:val="000000" w:themeColor="text1"/>
        </w:rPr>
        <w:t xml:space="preserve"> internal</w:t>
      </w:r>
      <w:r w:rsidR="00FF1A17" w:rsidRPr="000E18C5">
        <w:rPr>
          <w:rFonts w:asciiTheme="majorBidi" w:hAnsiTheme="majorBidi" w:cstheme="majorBidi"/>
          <w:color w:val="000000" w:themeColor="text1"/>
        </w:rPr>
        <w:t xml:space="preserve"> pressure of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754DA1">
        <w:rPr>
          <w:rFonts w:asciiTheme="majorBidi" w:hAnsiTheme="majorBidi" w:cstheme="majorBidi"/>
          <w:color w:val="000000" w:themeColor="text1"/>
        </w:rPr>
        <w:t>,</w:t>
      </w:r>
      <w:r w:rsidR="00F5769A" w:rsidRPr="000E18C5">
        <w:rPr>
          <w:rFonts w:asciiTheme="majorBidi" w:hAnsiTheme="majorBidi" w:cstheme="majorBidi"/>
          <w:color w:val="000000" w:themeColor="text1"/>
        </w:rPr>
        <w:t xml:space="preserve"> while the results in Fig. 4</w:t>
      </w:r>
      <w:r w:rsidR="006D4170" w:rsidRPr="000E18C5">
        <w:rPr>
          <w:rFonts w:asciiTheme="majorBidi" w:hAnsiTheme="majorBidi" w:cstheme="majorBidi"/>
          <w:color w:val="000000" w:themeColor="text1"/>
        </w:rPr>
        <w:t>b</w:t>
      </w:r>
      <w:r w:rsidR="00F5769A" w:rsidRPr="000E18C5">
        <w:rPr>
          <w:rFonts w:asciiTheme="majorBidi" w:hAnsiTheme="majorBidi" w:cstheme="majorBidi"/>
          <w:color w:val="000000" w:themeColor="text1"/>
        </w:rPr>
        <w:t xml:space="preserve"> </w:t>
      </w:r>
      <w:r w:rsidR="00754DA1">
        <w:rPr>
          <w:rFonts w:asciiTheme="majorBidi" w:hAnsiTheme="majorBidi" w:cstheme="majorBidi"/>
          <w:color w:val="000000" w:themeColor="text1"/>
        </w:rPr>
        <w:t xml:space="preserve">are </w:t>
      </w:r>
      <w:r w:rsidR="0045778D" w:rsidRPr="000E18C5">
        <w:rPr>
          <w:rFonts w:asciiTheme="majorBidi" w:hAnsiTheme="majorBidi" w:cstheme="majorBidi"/>
          <w:color w:val="000000" w:themeColor="text1"/>
        </w:rPr>
        <w:t>for gas bubbles with</w:t>
      </w:r>
      <w:r w:rsidR="005469B4" w:rsidRPr="000E18C5">
        <w:rPr>
          <w:rFonts w:asciiTheme="majorBidi" w:hAnsiTheme="majorBidi" w:cstheme="majorBidi"/>
          <w:color w:val="000000" w:themeColor="text1"/>
        </w:rPr>
        <w:t xml:space="preserve"> </w:t>
      </w:r>
      <w:r w:rsidR="00754DA1">
        <w:rPr>
          <w:rFonts w:asciiTheme="majorBidi" w:hAnsiTheme="majorBidi" w:cstheme="majorBidi"/>
          <w:color w:val="000000" w:themeColor="text1"/>
        </w:rPr>
        <w:t xml:space="preserve">a </w:t>
      </w:r>
      <w:r w:rsidR="0045778D" w:rsidRPr="000E18C5">
        <w:rPr>
          <w:rFonts w:asciiTheme="majorBidi" w:hAnsiTheme="majorBidi" w:cstheme="majorBidi"/>
          <w:color w:val="000000" w:themeColor="text1"/>
        </w:rPr>
        <w:t>high</w:t>
      </w:r>
      <w:r w:rsidR="006D4170" w:rsidRPr="000E18C5">
        <w:rPr>
          <w:rFonts w:asciiTheme="majorBidi" w:hAnsiTheme="majorBidi" w:cstheme="majorBidi"/>
          <w:color w:val="000000" w:themeColor="text1"/>
        </w:rPr>
        <w:t>er</w:t>
      </w:r>
      <w:r w:rsidR="0045778D" w:rsidRPr="000E18C5">
        <w:rPr>
          <w:rFonts w:asciiTheme="majorBidi" w:hAnsiTheme="majorBidi" w:cstheme="majorBidi"/>
          <w:color w:val="000000" w:themeColor="text1"/>
        </w:rPr>
        <w:t xml:space="preserve"> </w:t>
      </w:r>
      <w:r w:rsidR="006D4170" w:rsidRPr="000E18C5">
        <w:rPr>
          <w:rFonts w:asciiTheme="majorBidi" w:hAnsiTheme="majorBidi" w:cstheme="majorBidi"/>
          <w:color w:val="000000" w:themeColor="text1"/>
        </w:rPr>
        <w:t xml:space="preserve">initial internal </w:t>
      </w:r>
      <w:r w:rsidR="0045778D" w:rsidRPr="000E18C5">
        <w:rPr>
          <w:rFonts w:asciiTheme="majorBidi" w:hAnsiTheme="majorBidi" w:cstheme="majorBidi"/>
          <w:color w:val="000000" w:themeColor="text1"/>
        </w:rPr>
        <w:t>pressure of</w:t>
      </w:r>
      <w:r w:rsidR="00F5769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45778D" w:rsidRPr="000E18C5">
        <w:rPr>
          <w:rFonts w:asciiTheme="majorBidi" w:hAnsiTheme="majorBidi" w:cstheme="majorBidi"/>
          <w:color w:val="000000" w:themeColor="text1"/>
        </w:rPr>
        <w:t xml:space="preserve">.  </w:t>
      </w:r>
      <w:r w:rsidR="008E3EEA" w:rsidRPr="000E18C5">
        <w:rPr>
          <w:rFonts w:asciiTheme="majorBidi" w:hAnsiTheme="majorBidi" w:cstheme="majorBidi"/>
          <w:color w:val="000000" w:themeColor="text1"/>
        </w:rPr>
        <w:t xml:space="preserve">Because of </w:t>
      </w:r>
      <w:r w:rsidR="001F1579" w:rsidRPr="000E18C5">
        <w:rPr>
          <w:rFonts w:asciiTheme="majorBidi" w:hAnsiTheme="majorBidi" w:cstheme="majorBidi"/>
          <w:color w:val="000000" w:themeColor="text1"/>
        </w:rPr>
        <w:t xml:space="preserve">the lattice mismatch </w:t>
      </w:r>
      <w:r w:rsidR="00386CB0" w:rsidRPr="000E18C5">
        <w:rPr>
          <w:rFonts w:asciiTheme="majorBidi" w:hAnsiTheme="majorBidi" w:cstheme="majorBidi"/>
          <w:color w:val="000000" w:themeColor="text1"/>
        </w:rPr>
        <w:t xml:space="preserve">associated with distributed Xe in the matrix and the internal pressure inside gas bubbles, </w:t>
      </w:r>
      <w:r w:rsidR="00F93868" w:rsidRPr="000E18C5">
        <w:rPr>
          <w:rFonts w:asciiTheme="majorBidi" w:hAnsiTheme="majorBidi" w:cstheme="majorBidi"/>
          <w:color w:val="000000" w:themeColor="text1"/>
        </w:rPr>
        <w:t xml:space="preserve">a residual stress field </w:t>
      </w:r>
      <w:r w:rsidR="00754DA1">
        <w:rPr>
          <w:rFonts w:asciiTheme="majorBidi" w:hAnsiTheme="majorBidi" w:cstheme="majorBidi"/>
          <w:color w:val="000000" w:themeColor="text1"/>
        </w:rPr>
        <w:t>is</w:t>
      </w:r>
      <w:r w:rsidR="00754DA1" w:rsidRPr="000E18C5">
        <w:rPr>
          <w:rFonts w:asciiTheme="majorBidi" w:hAnsiTheme="majorBidi" w:cstheme="majorBidi"/>
          <w:color w:val="000000" w:themeColor="text1"/>
        </w:rPr>
        <w:t xml:space="preserve"> </w:t>
      </w:r>
      <w:r w:rsidR="003577F8" w:rsidRPr="000E18C5">
        <w:rPr>
          <w:rFonts w:asciiTheme="majorBidi" w:hAnsiTheme="majorBidi" w:cstheme="majorBidi"/>
          <w:color w:val="000000" w:themeColor="text1"/>
        </w:rPr>
        <w:t>present</w:t>
      </w:r>
      <w:r w:rsidR="00EF4B57" w:rsidRPr="000E18C5">
        <w:rPr>
          <w:rFonts w:asciiTheme="majorBidi" w:hAnsiTheme="majorBidi" w:cstheme="majorBidi"/>
          <w:color w:val="000000" w:themeColor="text1"/>
        </w:rPr>
        <w:t>. The residual stress</w:t>
      </w:r>
      <w:r w:rsidR="00122F1E" w:rsidRPr="000E18C5">
        <w:rPr>
          <w:rFonts w:asciiTheme="majorBidi" w:hAnsiTheme="majorBidi" w:cstheme="majorBidi"/>
          <w:color w:val="000000" w:themeColor="text1"/>
        </w:rPr>
        <w:t xml:space="preserve">, which </w:t>
      </w:r>
      <w:r w:rsidR="00020EE1" w:rsidRPr="000E18C5">
        <w:rPr>
          <w:rFonts w:asciiTheme="majorBidi" w:hAnsiTheme="majorBidi" w:cstheme="majorBidi"/>
          <w:color w:val="000000" w:themeColor="text1"/>
        </w:rPr>
        <w:t>is a compressive stress field due to a positive stress</w:t>
      </w:r>
      <w:r w:rsidR="00B51D3D" w:rsidRPr="000E18C5">
        <w:rPr>
          <w:rFonts w:asciiTheme="majorBidi" w:hAnsiTheme="majorBidi" w:cstheme="majorBidi"/>
          <w:color w:val="000000" w:themeColor="text1"/>
        </w:rPr>
        <w:t xml:space="preserve">-free strain, </w:t>
      </w:r>
      <w:r w:rsidR="00677813" w:rsidRPr="000E18C5">
        <w:rPr>
          <w:rFonts w:asciiTheme="majorBidi" w:hAnsiTheme="majorBidi" w:cstheme="majorBidi"/>
          <w:color w:val="000000" w:themeColor="text1"/>
        </w:rPr>
        <w:t xml:space="preserve">shifts the </w:t>
      </w:r>
      <w:r w:rsidR="006D01AD" w:rsidRPr="000E18C5">
        <w:rPr>
          <w:rFonts w:asciiTheme="majorBidi" w:hAnsiTheme="majorBidi" w:cstheme="majorBidi"/>
          <w:color w:val="000000" w:themeColor="text1"/>
        </w:rPr>
        <w:t xml:space="preserve">total stress </w:t>
      </w:r>
      <w:r w:rsidR="008E557A" w:rsidRPr="000E18C5">
        <w:rPr>
          <w:rFonts w:asciiTheme="majorBidi" w:hAnsiTheme="majorBidi" w:cstheme="majorBidi"/>
          <w:color w:val="000000" w:themeColor="text1"/>
        </w:rPr>
        <w:t xml:space="preserve">at applied strain of zero to </w:t>
      </w:r>
      <w:r w:rsidR="00B51D3D" w:rsidRPr="000E18C5">
        <w:rPr>
          <w:rFonts w:asciiTheme="majorBidi" w:hAnsiTheme="majorBidi" w:cstheme="majorBidi"/>
          <w:color w:val="000000" w:themeColor="text1"/>
        </w:rPr>
        <w:t xml:space="preserve">a </w:t>
      </w:r>
      <w:r w:rsidR="00EF4B57" w:rsidRPr="000E18C5">
        <w:rPr>
          <w:rFonts w:asciiTheme="majorBidi" w:hAnsiTheme="majorBidi" w:cstheme="majorBidi"/>
          <w:color w:val="000000" w:themeColor="text1"/>
        </w:rPr>
        <w:t>negative value</w:t>
      </w:r>
      <w:r w:rsidR="00491640" w:rsidRPr="000E18C5">
        <w:rPr>
          <w:rFonts w:asciiTheme="majorBidi" w:hAnsiTheme="majorBidi" w:cstheme="majorBidi"/>
          <w:color w:val="000000" w:themeColor="text1"/>
        </w:rPr>
        <w:t xml:space="preserve">. The negative stress value </w:t>
      </w:r>
      <w:r w:rsidR="00A95494" w:rsidRPr="000E18C5">
        <w:rPr>
          <w:rFonts w:asciiTheme="majorBidi" w:hAnsiTheme="majorBidi" w:cstheme="majorBidi"/>
          <w:color w:val="000000" w:themeColor="text1"/>
        </w:rPr>
        <w:t>is</w:t>
      </w:r>
      <w:r w:rsidR="00491640" w:rsidRPr="000E18C5">
        <w:rPr>
          <w:rFonts w:asciiTheme="majorBidi" w:hAnsiTheme="majorBidi" w:cstheme="majorBidi"/>
          <w:color w:val="000000" w:themeColor="text1"/>
        </w:rPr>
        <w:t xml:space="preserve"> </w:t>
      </w:r>
      <w:r w:rsidR="00B51D3D" w:rsidRPr="000E18C5">
        <w:rPr>
          <w:rFonts w:asciiTheme="majorBidi" w:hAnsiTheme="majorBidi" w:cstheme="majorBidi"/>
          <w:color w:val="000000" w:themeColor="text1"/>
        </w:rPr>
        <w:t xml:space="preserve">marked by the </w:t>
      </w:r>
      <w:r w:rsidR="007F42A1" w:rsidRPr="000E18C5">
        <w:rPr>
          <w:rFonts w:asciiTheme="majorBidi" w:hAnsiTheme="majorBidi" w:cstheme="majorBidi"/>
          <w:color w:val="000000" w:themeColor="text1"/>
        </w:rPr>
        <w:t>small circle</w:t>
      </w:r>
      <w:r w:rsidR="00491640" w:rsidRPr="000E18C5">
        <w:rPr>
          <w:rFonts w:asciiTheme="majorBidi" w:hAnsiTheme="majorBidi" w:cstheme="majorBidi"/>
          <w:color w:val="000000" w:themeColor="text1"/>
        </w:rPr>
        <w:t xml:space="preserve"> in the stress-strain curves</w:t>
      </w:r>
      <w:r w:rsidR="007F42A1"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It can be seen that t</w:t>
      </w:r>
      <w:r w:rsidR="000071C6" w:rsidRPr="000E18C5">
        <w:rPr>
          <w:rFonts w:asciiTheme="majorBidi" w:hAnsiTheme="majorBidi" w:cstheme="majorBidi"/>
          <w:color w:val="000000" w:themeColor="text1"/>
        </w:rPr>
        <w:t>he</w:t>
      </w:r>
      <w:r w:rsidR="006719D0" w:rsidRPr="000E18C5">
        <w:rPr>
          <w:rFonts w:asciiTheme="majorBidi" w:hAnsiTheme="majorBidi" w:cstheme="majorBidi"/>
          <w:color w:val="000000" w:themeColor="text1"/>
        </w:rPr>
        <w:t xml:space="preserve"> effect of gas bubble volume fraction</w:t>
      </w:r>
      <w:r w:rsidR="000E777A" w:rsidRPr="000E18C5">
        <w:rPr>
          <w:rFonts w:asciiTheme="majorBidi" w:hAnsiTheme="majorBidi" w:cstheme="majorBidi"/>
          <w:color w:val="000000" w:themeColor="text1"/>
        </w:rPr>
        <w:t xml:space="preserve"> on</w:t>
      </w:r>
      <w:r w:rsidR="000071C6"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 xml:space="preserve">the </w:t>
      </w:r>
      <w:r w:rsidR="000071C6" w:rsidRPr="000E18C5">
        <w:rPr>
          <w:rFonts w:asciiTheme="majorBidi" w:hAnsiTheme="majorBidi" w:cstheme="majorBidi"/>
          <w:color w:val="000000" w:themeColor="text1"/>
        </w:rPr>
        <w:t>stress shift at</w:t>
      </w:r>
      <w:r w:rsidR="00121CFA" w:rsidRPr="000E18C5">
        <w:rPr>
          <w:rFonts w:asciiTheme="majorBidi" w:hAnsiTheme="majorBidi" w:cstheme="majorBidi"/>
          <w:color w:val="000000" w:themeColor="text1"/>
        </w:rPr>
        <w:t xml:space="preserve"> </w:t>
      </w:r>
      <w:r w:rsidR="00754DA1">
        <w:rPr>
          <w:rFonts w:asciiTheme="majorBidi" w:hAnsiTheme="majorBidi" w:cstheme="majorBidi"/>
          <w:color w:val="000000" w:themeColor="text1"/>
        </w:rPr>
        <w:t xml:space="preserve">an </w:t>
      </w:r>
      <w:r w:rsidR="00121CFA" w:rsidRPr="000E18C5">
        <w:rPr>
          <w:rFonts w:asciiTheme="majorBidi" w:hAnsiTheme="majorBidi" w:cstheme="majorBidi"/>
          <w:color w:val="000000" w:themeColor="text1"/>
        </w:rPr>
        <w:t xml:space="preserve">applied strain </w:t>
      </w:r>
      <w:r w:rsidR="00754DA1">
        <w:rPr>
          <w:rFonts w:asciiTheme="majorBidi" w:hAnsiTheme="majorBidi" w:cstheme="majorBidi"/>
          <w:color w:val="000000" w:themeColor="text1"/>
        </w:rPr>
        <w:t xml:space="preserve">of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0071C6" w:rsidRPr="000E18C5">
        <w:rPr>
          <w:rFonts w:asciiTheme="majorBidi" w:hAnsiTheme="majorBidi" w:cstheme="majorBidi"/>
          <w:color w:val="000000" w:themeColor="text1"/>
        </w:rPr>
        <w:t xml:space="preserve"> </w:t>
      </w:r>
      <w:r w:rsidR="000E777A" w:rsidRPr="000E18C5">
        <w:rPr>
          <w:rFonts w:asciiTheme="majorBidi" w:hAnsiTheme="majorBidi" w:cstheme="majorBidi"/>
          <w:color w:val="000000" w:themeColor="text1"/>
        </w:rPr>
        <w:t xml:space="preserve">is </w:t>
      </w:r>
      <w:r w:rsidR="00D33677" w:rsidRPr="000E18C5">
        <w:rPr>
          <w:rFonts w:asciiTheme="majorBidi" w:hAnsiTheme="majorBidi" w:cstheme="majorBidi"/>
          <w:color w:val="000000" w:themeColor="text1"/>
        </w:rPr>
        <w:t>small, especially for the case of gas bubble</w:t>
      </w:r>
      <w:r w:rsidR="00754DA1">
        <w:rPr>
          <w:rFonts w:asciiTheme="majorBidi" w:hAnsiTheme="majorBidi" w:cstheme="majorBidi"/>
          <w:color w:val="000000" w:themeColor="text1"/>
        </w:rPr>
        <w:t>s</w:t>
      </w:r>
      <w:r w:rsidR="00D33677" w:rsidRPr="000E18C5">
        <w:rPr>
          <w:rFonts w:asciiTheme="majorBidi" w:hAnsiTheme="majorBidi" w:cstheme="majorBidi"/>
          <w:color w:val="000000" w:themeColor="text1"/>
        </w:rPr>
        <w:t xml:space="preserve"> with </w:t>
      </w:r>
      <w:r w:rsidR="00FA011A" w:rsidRPr="000E18C5">
        <w:rPr>
          <w:rFonts w:asciiTheme="majorBidi" w:hAnsiTheme="majorBidi" w:cstheme="majorBidi"/>
          <w:color w:val="000000" w:themeColor="text1"/>
        </w:rPr>
        <w:t xml:space="preserve">a low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491640" w:rsidRPr="000E18C5">
        <w:rPr>
          <w:rFonts w:asciiTheme="majorBidi" w:hAnsiTheme="majorBidi" w:cstheme="majorBidi"/>
          <w:color w:val="000000" w:themeColor="text1"/>
        </w:rPr>
        <w:t xml:space="preserve">. </w:t>
      </w:r>
      <w:r w:rsidR="006B7F0A" w:rsidRPr="000E18C5">
        <w:rPr>
          <w:rFonts w:asciiTheme="majorBidi" w:hAnsiTheme="majorBidi" w:cstheme="majorBidi"/>
          <w:color w:val="000000" w:themeColor="text1"/>
        </w:rPr>
        <w:t xml:space="preserve">For </w:t>
      </w:r>
      <w:r w:rsidR="0062543E" w:rsidRPr="000E18C5">
        <w:rPr>
          <w:rFonts w:asciiTheme="majorBidi" w:hAnsiTheme="majorBidi" w:cstheme="majorBidi"/>
          <w:color w:val="000000" w:themeColor="text1"/>
        </w:rPr>
        <w:t>gas bubble</w:t>
      </w:r>
      <w:r w:rsidR="00754DA1">
        <w:rPr>
          <w:rFonts w:asciiTheme="majorBidi" w:hAnsiTheme="majorBidi" w:cstheme="majorBidi"/>
          <w:color w:val="000000" w:themeColor="text1"/>
        </w:rPr>
        <w:t>s</w:t>
      </w:r>
      <w:r w:rsidR="0062543E" w:rsidRPr="000E18C5">
        <w:rPr>
          <w:rFonts w:asciiTheme="majorBidi" w:hAnsiTheme="majorBidi" w:cstheme="majorBidi"/>
          <w:color w:val="000000" w:themeColor="text1"/>
        </w:rPr>
        <w:t xml:space="preserve"> with high pressure, the stress </w:t>
      </w:r>
      <w:r w:rsidR="00754DA1">
        <w:rPr>
          <w:rFonts w:asciiTheme="majorBidi" w:hAnsiTheme="majorBidi" w:cstheme="majorBidi"/>
          <w:color w:val="000000" w:themeColor="text1"/>
        </w:rPr>
        <w:t xml:space="preserve">shift </w:t>
      </w:r>
      <w:r w:rsidR="0062543E" w:rsidRPr="000E18C5">
        <w:rPr>
          <w:rFonts w:asciiTheme="majorBidi" w:hAnsiTheme="majorBidi" w:cstheme="majorBidi"/>
          <w:color w:val="000000" w:themeColor="text1"/>
        </w:rPr>
        <w:t xml:space="preserve">increases with the increase </w:t>
      </w:r>
      <w:r w:rsidR="00520C7C" w:rsidRPr="000E18C5">
        <w:rPr>
          <w:rFonts w:asciiTheme="majorBidi" w:hAnsiTheme="majorBidi" w:cstheme="majorBidi"/>
          <w:color w:val="000000" w:themeColor="text1"/>
        </w:rPr>
        <w:t xml:space="preserve">of gas bubble volume fraction which can be </w:t>
      </w:r>
      <w:r w:rsidR="00A918DF" w:rsidRPr="000E18C5">
        <w:rPr>
          <w:rFonts w:asciiTheme="majorBidi" w:hAnsiTheme="majorBidi" w:cstheme="majorBidi"/>
          <w:color w:val="000000" w:themeColor="text1"/>
        </w:rPr>
        <w:t xml:space="preserve">seen by zooming </w:t>
      </w:r>
      <w:r w:rsidR="00754DA1">
        <w:rPr>
          <w:rFonts w:asciiTheme="majorBidi" w:hAnsiTheme="majorBidi" w:cstheme="majorBidi"/>
          <w:color w:val="000000" w:themeColor="text1"/>
        </w:rPr>
        <w:t xml:space="preserve">in on </w:t>
      </w:r>
      <w:r w:rsidR="00A918DF" w:rsidRPr="000E18C5">
        <w:rPr>
          <w:rFonts w:asciiTheme="majorBidi" w:hAnsiTheme="majorBidi" w:cstheme="majorBidi"/>
          <w:color w:val="000000" w:themeColor="text1"/>
        </w:rPr>
        <w:t>the</w:t>
      </w:r>
      <w:r w:rsidR="00520C7C" w:rsidRPr="000E18C5">
        <w:rPr>
          <w:rFonts w:asciiTheme="majorBidi" w:hAnsiTheme="majorBidi" w:cstheme="majorBidi"/>
          <w:color w:val="000000" w:themeColor="text1"/>
        </w:rPr>
        <w:t xml:space="preserve"> </w:t>
      </w:r>
      <w:r w:rsidR="001E667B" w:rsidRPr="000E18C5">
        <w:rPr>
          <w:rFonts w:asciiTheme="majorBidi" w:hAnsiTheme="majorBidi" w:cstheme="majorBidi"/>
          <w:color w:val="000000" w:themeColor="text1"/>
        </w:rPr>
        <w:t xml:space="preserve">stress-strain curves </w:t>
      </w:r>
      <w:r w:rsidR="006D4B65"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6D4B65" w:rsidRPr="000E18C5">
        <w:rPr>
          <w:rFonts w:asciiTheme="majorBidi" w:hAnsiTheme="majorBidi" w:cstheme="majorBidi"/>
          <w:color w:val="000000" w:themeColor="text1"/>
        </w:rPr>
        <w:t xml:space="preserve"> in Figure 4b.</w:t>
      </w:r>
      <w:r w:rsidR="000D2787" w:rsidRPr="000E18C5">
        <w:rPr>
          <w:rFonts w:asciiTheme="majorBidi" w:hAnsiTheme="majorBidi" w:cstheme="majorBidi"/>
          <w:color w:val="000000" w:themeColor="text1"/>
        </w:rPr>
        <w:t xml:space="preserve"> For the simulation con</w:t>
      </w:r>
      <w:r w:rsidR="00810623" w:rsidRPr="000E18C5">
        <w:rPr>
          <w:rFonts w:asciiTheme="majorBidi" w:hAnsiTheme="majorBidi" w:cstheme="majorBidi"/>
          <w:color w:val="000000" w:themeColor="text1"/>
        </w:rPr>
        <w:t>d</w:t>
      </w:r>
      <w:r w:rsidR="000D2787" w:rsidRPr="000E18C5">
        <w:rPr>
          <w:rFonts w:asciiTheme="majorBidi" w:hAnsiTheme="majorBidi" w:cstheme="majorBidi"/>
          <w:color w:val="000000" w:themeColor="text1"/>
        </w:rPr>
        <w:t>ition</w:t>
      </w:r>
      <w:r w:rsidR="00810623" w:rsidRPr="000E18C5">
        <w:rPr>
          <w:rFonts w:asciiTheme="majorBidi" w:hAnsiTheme="majorBidi" w:cstheme="majorBidi"/>
          <w:color w:val="000000" w:themeColor="text1"/>
        </w:rPr>
        <w:t>s</w:t>
      </w:r>
      <w:r w:rsidR="000D2787" w:rsidRPr="000E18C5">
        <w:rPr>
          <w:rFonts w:asciiTheme="majorBidi" w:hAnsiTheme="majorBidi" w:cstheme="majorBidi"/>
          <w:color w:val="000000" w:themeColor="text1"/>
        </w:rPr>
        <w:t>,</w:t>
      </w:r>
      <w:r w:rsidR="00FA011A" w:rsidRPr="000E18C5">
        <w:rPr>
          <w:rFonts w:asciiTheme="majorBidi" w:hAnsiTheme="majorBidi" w:cstheme="majorBidi"/>
          <w:color w:val="000000" w:themeColor="text1"/>
        </w:rPr>
        <w:t xml:space="preserve"> </w:t>
      </w:r>
      <w:r w:rsidR="00F6546C" w:rsidRPr="000E18C5">
        <w:rPr>
          <w:rFonts w:asciiTheme="majorBidi" w:hAnsiTheme="majorBidi" w:cstheme="majorBidi"/>
          <w:color w:val="000000" w:themeColor="text1"/>
        </w:rPr>
        <w:t>t</w:t>
      </w:r>
      <w:r w:rsidR="007F42A1" w:rsidRPr="000E18C5">
        <w:rPr>
          <w:rFonts w:asciiTheme="majorBidi" w:hAnsiTheme="majorBidi" w:cstheme="majorBidi"/>
          <w:color w:val="000000" w:themeColor="text1"/>
        </w:rPr>
        <w:t>he resi</w:t>
      </w:r>
      <w:r w:rsidR="003A5615" w:rsidRPr="000E18C5">
        <w:rPr>
          <w:rFonts w:asciiTheme="majorBidi" w:hAnsiTheme="majorBidi" w:cstheme="majorBidi"/>
          <w:color w:val="000000" w:themeColor="text1"/>
        </w:rPr>
        <w:t xml:space="preserve">dual stress is mainly determined by </w:t>
      </w:r>
      <w:r w:rsidR="00754DA1">
        <w:rPr>
          <w:rFonts w:asciiTheme="majorBidi" w:hAnsiTheme="majorBidi" w:cstheme="majorBidi"/>
          <w:color w:val="000000" w:themeColor="text1"/>
        </w:rPr>
        <w:t xml:space="preserve">the </w:t>
      </w:r>
      <w:r w:rsidR="005000BD" w:rsidRPr="000E18C5">
        <w:rPr>
          <w:rFonts w:asciiTheme="majorBidi" w:hAnsiTheme="majorBidi" w:cstheme="majorBidi"/>
          <w:color w:val="000000" w:themeColor="text1"/>
        </w:rPr>
        <w:t xml:space="preserve">distributed </w:t>
      </w:r>
      <w:r w:rsidR="003A5615" w:rsidRPr="000E18C5">
        <w:rPr>
          <w:rFonts w:asciiTheme="majorBidi" w:hAnsiTheme="majorBidi" w:cstheme="majorBidi"/>
          <w:color w:val="000000" w:themeColor="text1"/>
        </w:rPr>
        <w:t xml:space="preserve">Xe </w:t>
      </w:r>
      <w:r w:rsidR="004C4166" w:rsidRPr="000E18C5">
        <w:rPr>
          <w:rFonts w:asciiTheme="majorBidi" w:hAnsiTheme="majorBidi" w:cstheme="majorBidi"/>
          <w:color w:val="000000" w:themeColor="text1"/>
        </w:rPr>
        <w:t xml:space="preserve">(its concentration and </w:t>
      </w:r>
      <w:r w:rsidR="00EB3565" w:rsidRPr="000E18C5">
        <w:rPr>
          <w:rFonts w:asciiTheme="majorBidi" w:hAnsiTheme="majorBidi" w:cstheme="majorBidi"/>
          <w:color w:val="000000" w:themeColor="text1"/>
        </w:rPr>
        <w:t xml:space="preserve">stress-free strain) in the matrix. </w:t>
      </w:r>
      <w:r w:rsidR="00A5279C" w:rsidRPr="000E18C5">
        <w:rPr>
          <w:rFonts w:asciiTheme="majorBidi" w:hAnsiTheme="majorBidi" w:cstheme="majorBidi"/>
          <w:color w:val="000000" w:themeColor="text1"/>
        </w:rPr>
        <w:t>I</w:t>
      </w:r>
      <w:r w:rsidR="004366E1" w:rsidRPr="000E18C5">
        <w:rPr>
          <w:rFonts w:asciiTheme="majorBidi" w:hAnsiTheme="majorBidi" w:cstheme="majorBidi"/>
          <w:color w:val="000000" w:themeColor="text1"/>
        </w:rPr>
        <w:t xml:space="preserve">f the matrix </w:t>
      </w:r>
      <w:r w:rsidR="00645733" w:rsidRPr="000E18C5">
        <w:rPr>
          <w:rFonts w:asciiTheme="majorBidi" w:hAnsiTheme="majorBidi" w:cstheme="majorBidi"/>
          <w:color w:val="000000" w:themeColor="text1"/>
        </w:rPr>
        <w:t>vacancy is rich</w:t>
      </w:r>
      <w:r w:rsidR="00754DA1">
        <w:rPr>
          <w:rFonts w:asciiTheme="majorBidi" w:hAnsiTheme="majorBidi" w:cstheme="majorBidi"/>
          <w:color w:val="000000" w:themeColor="text1"/>
        </w:rPr>
        <w:t>,</w:t>
      </w:r>
      <w:r w:rsidR="00645733" w:rsidRPr="000E18C5">
        <w:rPr>
          <w:rFonts w:asciiTheme="majorBidi" w:hAnsiTheme="majorBidi" w:cstheme="majorBidi"/>
          <w:color w:val="000000" w:themeColor="text1"/>
        </w:rPr>
        <w:t xml:space="preserve"> the</w:t>
      </w:r>
      <w:r w:rsidR="00C3372E" w:rsidRPr="000E18C5">
        <w:rPr>
          <w:rFonts w:asciiTheme="majorBidi" w:hAnsiTheme="majorBidi" w:cstheme="majorBidi"/>
          <w:color w:val="000000" w:themeColor="text1"/>
        </w:rPr>
        <w:t xml:space="preserve"> distributed</w:t>
      </w:r>
      <w:r w:rsidR="00645733" w:rsidRPr="000E18C5">
        <w:rPr>
          <w:rFonts w:asciiTheme="majorBidi" w:hAnsiTheme="majorBidi" w:cstheme="majorBidi"/>
          <w:color w:val="000000" w:themeColor="text1"/>
        </w:rPr>
        <w:t xml:space="preserve"> vacanc</w:t>
      </w:r>
      <w:r w:rsidR="00754DA1">
        <w:rPr>
          <w:rFonts w:asciiTheme="majorBidi" w:hAnsiTheme="majorBidi" w:cstheme="majorBidi"/>
          <w:color w:val="000000" w:themeColor="text1"/>
        </w:rPr>
        <w:t>ies</w:t>
      </w:r>
      <w:r w:rsidR="00645733" w:rsidRPr="000E18C5">
        <w:rPr>
          <w:rFonts w:asciiTheme="majorBidi" w:hAnsiTheme="majorBidi" w:cstheme="majorBidi"/>
          <w:color w:val="000000" w:themeColor="text1"/>
        </w:rPr>
        <w:t xml:space="preserve"> and Xe </w:t>
      </w:r>
      <w:r w:rsidR="00C3372E" w:rsidRPr="000E18C5">
        <w:rPr>
          <w:rFonts w:asciiTheme="majorBidi" w:hAnsiTheme="majorBidi" w:cstheme="majorBidi"/>
          <w:color w:val="000000" w:themeColor="text1"/>
        </w:rPr>
        <w:t xml:space="preserve">results in the reduction of </w:t>
      </w:r>
      <w:r w:rsidR="0082661B" w:rsidRPr="000E18C5">
        <w:rPr>
          <w:rFonts w:asciiTheme="majorBidi" w:hAnsiTheme="majorBidi" w:cstheme="majorBidi"/>
          <w:color w:val="000000" w:themeColor="text1"/>
        </w:rPr>
        <w:t xml:space="preserve">UMo </w:t>
      </w:r>
      <w:r w:rsidR="00C3372E" w:rsidRPr="000E18C5">
        <w:rPr>
          <w:rFonts w:asciiTheme="majorBidi" w:hAnsiTheme="majorBidi" w:cstheme="majorBidi"/>
          <w:color w:val="000000" w:themeColor="text1"/>
        </w:rPr>
        <w:t>lattice</w:t>
      </w:r>
      <w:r w:rsidR="00754DA1">
        <w:rPr>
          <w:rFonts w:asciiTheme="majorBidi" w:hAnsiTheme="majorBidi" w:cstheme="majorBidi"/>
          <w:color w:val="000000" w:themeColor="text1"/>
        </w:rPr>
        <w:t xml:space="preserve"> constant</w:t>
      </w:r>
      <w:r w:rsidR="0082661B" w:rsidRPr="000E18C5">
        <w:rPr>
          <w:rFonts w:asciiTheme="majorBidi" w:hAnsiTheme="majorBidi" w:cstheme="majorBidi"/>
          <w:color w:val="000000" w:themeColor="text1"/>
        </w:rPr>
        <w:t xml:space="preserve">, and the stress-free strain </w:t>
      </w:r>
      <w:r w:rsidR="008908B8" w:rsidRPr="000E18C5">
        <w:rPr>
          <w:rFonts w:asciiTheme="majorBidi" w:hAnsiTheme="majorBidi" w:cstheme="majorBidi"/>
          <w:color w:val="000000" w:themeColor="text1"/>
        </w:rPr>
        <w:t xml:space="preserve">is negative. It is expected that </w:t>
      </w:r>
      <w:r w:rsidR="00EA0EDC" w:rsidRPr="000E18C5">
        <w:rPr>
          <w:rFonts w:asciiTheme="majorBidi" w:hAnsiTheme="majorBidi" w:cstheme="majorBidi"/>
          <w:color w:val="000000" w:themeColor="text1"/>
        </w:rPr>
        <w:t xml:space="preserve">the residual stress is </w:t>
      </w:r>
      <w:r w:rsidR="00B213D4" w:rsidRPr="000E18C5">
        <w:rPr>
          <w:rFonts w:asciiTheme="majorBidi" w:hAnsiTheme="majorBidi" w:cstheme="majorBidi"/>
          <w:color w:val="000000" w:themeColor="text1"/>
        </w:rPr>
        <w:t xml:space="preserve">a </w:t>
      </w:r>
      <w:r w:rsidR="00346232" w:rsidRPr="000E18C5">
        <w:rPr>
          <w:rFonts w:asciiTheme="majorBidi" w:hAnsiTheme="majorBidi" w:cstheme="majorBidi"/>
          <w:color w:val="000000" w:themeColor="text1"/>
        </w:rPr>
        <w:t>tensile</w:t>
      </w:r>
      <w:r w:rsidR="00B213D4" w:rsidRPr="000E18C5">
        <w:rPr>
          <w:rFonts w:asciiTheme="majorBidi" w:hAnsiTheme="majorBidi" w:cstheme="majorBidi"/>
          <w:color w:val="000000" w:themeColor="text1"/>
        </w:rPr>
        <w:t xml:space="preserve"> stress fie</w:t>
      </w:r>
      <w:r w:rsidR="00C01EE9" w:rsidRPr="000E18C5">
        <w:rPr>
          <w:rFonts w:asciiTheme="majorBidi" w:hAnsiTheme="majorBidi" w:cstheme="majorBidi"/>
          <w:color w:val="000000" w:themeColor="text1"/>
        </w:rPr>
        <w:t>ld due to a negative stress-free strain</w:t>
      </w:r>
      <w:r w:rsidR="00346232" w:rsidRPr="000E18C5">
        <w:rPr>
          <w:rFonts w:asciiTheme="majorBidi" w:hAnsiTheme="majorBidi" w:cstheme="majorBidi"/>
          <w:color w:val="000000" w:themeColor="text1"/>
        </w:rPr>
        <w:t xml:space="preserve">, and </w:t>
      </w:r>
      <w:r w:rsidR="00FD6ED7" w:rsidRPr="000E18C5">
        <w:rPr>
          <w:rFonts w:asciiTheme="majorBidi" w:hAnsiTheme="majorBidi" w:cstheme="majorBidi"/>
          <w:color w:val="000000" w:themeColor="text1"/>
        </w:rPr>
        <w:t xml:space="preserve">the stress-strain curves </w:t>
      </w:r>
      <w:r w:rsidR="009D5B7B" w:rsidRPr="000E18C5">
        <w:rPr>
          <w:rFonts w:asciiTheme="majorBidi" w:hAnsiTheme="majorBidi" w:cstheme="majorBidi"/>
          <w:color w:val="000000" w:themeColor="text1"/>
        </w:rPr>
        <w:t xml:space="preserve">shift to a positive value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9D5B7B" w:rsidRPr="000E18C5">
        <w:rPr>
          <w:rFonts w:asciiTheme="majorBidi" w:hAnsiTheme="majorBidi" w:cstheme="majorBidi"/>
          <w:color w:val="000000" w:themeColor="text1"/>
        </w:rPr>
        <w:t>.</w:t>
      </w:r>
    </w:p>
    <w:p w14:paraId="1CF8E9ED" w14:textId="12D8D8A6" w:rsidR="002661F8" w:rsidRDefault="000405EA"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Comparing the results</w:t>
      </w:r>
      <w:r w:rsidR="00A01242" w:rsidRPr="000E18C5">
        <w:rPr>
          <w:rFonts w:asciiTheme="majorBidi" w:hAnsiTheme="majorBidi" w:cstheme="majorBidi"/>
          <w:color w:val="000000" w:themeColor="text1"/>
        </w:rPr>
        <w:t xml:space="preserve"> in Figure 4</w:t>
      </w:r>
      <w:r w:rsidRPr="000E18C5">
        <w:rPr>
          <w:rFonts w:asciiTheme="majorBidi" w:hAnsiTheme="majorBidi" w:cstheme="majorBidi"/>
          <w:color w:val="000000" w:themeColor="text1"/>
        </w:rPr>
        <w:t xml:space="preserve">, we can </w:t>
      </w:r>
      <w:r w:rsidR="000D729D" w:rsidRPr="000E18C5">
        <w:rPr>
          <w:rFonts w:asciiTheme="majorBidi" w:hAnsiTheme="majorBidi" w:cstheme="majorBidi"/>
          <w:color w:val="000000" w:themeColor="text1"/>
        </w:rPr>
        <w:t>conclude that 1)</w:t>
      </w:r>
      <w:r w:rsidR="009D6C5C" w:rsidRPr="000E18C5">
        <w:rPr>
          <w:rFonts w:asciiTheme="majorBidi" w:hAnsiTheme="majorBidi" w:cstheme="majorBidi"/>
          <w:color w:val="000000" w:themeColor="text1"/>
        </w:rPr>
        <w:t xml:space="preserve"> </w:t>
      </w:r>
      <w:r w:rsidR="005469B4" w:rsidRPr="000E18C5">
        <w:rPr>
          <w:rFonts w:asciiTheme="majorBidi" w:hAnsiTheme="majorBidi" w:cstheme="majorBidi"/>
          <w:color w:val="000000" w:themeColor="text1"/>
        </w:rPr>
        <w:t xml:space="preserve">for all the cases </w:t>
      </w:r>
      <w:r w:rsidR="00006CF7" w:rsidRPr="000E18C5">
        <w:rPr>
          <w:rFonts w:asciiTheme="majorBidi" w:hAnsiTheme="majorBidi" w:cstheme="majorBidi"/>
          <w:color w:val="000000" w:themeColor="text1"/>
        </w:rPr>
        <w:t xml:space="preserve">the effective </w:t>
      </w:r>
      <w:r w:rsidR="00B819FA" w:rsidRPr="000E18C5">
        <w:rPr>
          <w:rFonts w:asciiTheme="majorBidi" w:hAnsiTheme="majorBidi" w:cstheme="majorBidi"/>
          <w:color w:val="000000" w:themeColor="text1"/>
        </w:rPr>
        <w:t>Yo</w:t>
      </w:r>
      <w:r w:rsidR="00AB6366" w:rsidRPr="000E18C5">
        <w:rPr>
          <w:rFonts w:asciiTheme="majorBidi" w:hAnsiTheme="majorBidi" w:cstheme="majorBidi"/>
          <w:color w:val="000000" w:themeColor="text1"/>
        </w:rPr>
        <w:t>un</w:t>
      </w:r>
      <w:r w:rsidR="00D104E6" w:rsidRPr="000E18C5">
        <w:rPr>
          <w:rFonts w:asciiTheme="majorBidi" w:hAnsiTheme="majorBidi" w:cstheme="majorBidi"/>
          <w:color w:val="000000" w:themeColor="text1"/>
        </w:rPr>
        <w:t>g</w:t>
      </w:r>
      <w:r w:rsidR="00AB6366" w:rsidRPr="000E18C5">
        <w:rPr>
          <w:rFonts w:asciiTheme="majorBidi" w:hAnsiTheme="majorBidi" w:cstheme="majorBidi"/>
          <w:color w:val="000000" w:themeColor="text1"/>
        </w:rPr>
        <w:t>’s</w:t>
      </w:r>
      <w:r w:rsidR="00B819FA" w:rsidRPr="000E18C5">
        <w:rPr>
          <w:rFonts w:asciiTheme="majorBidi" w:hAnsiTheme="majorBidi" w:cstheme="majorBidi"/>
          <w:color w:val="000000" w:themeColor="text1"/>
        </w:rPr>
        <w:t xml:space="preserve"> </w:t>
      </w:r>
      <w:r w:rsidR="00AB3D33" w:rsidRPr="000E18C5">
        <w:rPr>
          <w:rFonts w:asciiTheme="majorBidi" w:hAnsiTheme="majorBidi" w:cstheme="majorBidi"/>
          <w:color w:val="000000" w:themeColor="text1"/>
        </w:rPr>
        <w:t>modulus</w:t>
      </w:r>
      <w:r w:rsidR="00006CF7" w:rsidRPr="000E18C5">
        <w:rPr>
          <w:rFonts w:asciiTheme="majorBidi" w:hAnsiTheme="majorBidi" w:cstheme="majorBidi"/>
          <w:color w:val="000000" w:themeColor="text1"/>
        </w:rPr>
        <w:t xml:space="preserve">, which </w:t>
      </w:r>
      <w:r w:rsidR="006B4B0A" w:rsidRPr="000E18C5">
        <w:rPr>
          <w:rFonts w:asciiTheme="majorBidi" w:hAnsiTheme="majorBidi" w:cstheme="majorBidi"/>
          <w:color w:val="000000" w:themeColor="text1"/>
        </w:rPr>
        <w:t xml:space="preserve">is the slope </w:t>
      </w:r>
      <w:r w:rsidR="00101940" w:rsidRPr="000E18C5">
        <w:rPr>
          <w:rFonts w:asciiTheme="majorBidi" w:hAnsiTheme="majorBidi" w:cstheme="majorBidi"/>
          <w:color w:val="000000" w:themeColor="text1"/>
        </w:rPr>
        <w:t>at</w:t>
      </w:r>
      <w:r w:rsidR="00C87F2A" w:rsidRPr="000E18C5">
        <w:rPr>
          <w:rFonts w:asciiTheme="majorBidi" w:hAnsiTheme="majorBidi" w:cstheme="majorBidi"/>
          <w:color w:val="000000" w:themeColor="text1"/>
        </w:rPr>
        <w:t xml:space="preserve"> the</w:t>
      </w:r>
      <w:r w:rsidR="006B4B0A" w:rsidRPr="000E18C5">
        <w:rPr>
          <w:rFonts w:asciiTheme="majorBidi" w:hAnsiTheme="majorBidi" w:cstheme="majorBidi"/>
          <w:color w:val="000000" w:themeColor="text1"/>
        </w:rPr>
        <w:t xml:space="preserve"> linear </w:t>
      </w:r>
      <w:r w:rsidR="007458D6" w:rsidRPr="000E18C5">
        <w:rPr>
          <w:rFonts w:asciiTheme="majorBidi" w:hAnsiTheme="majorBidi" w:cstheme="majorBidi"/>
          <w:color w:val="000000" w:themeColor="text1"/>
        </w:rPr>
        <w:t xml:space="preserve">part of </w:t>
      </w:r>
      <w:r w:rsidR="00EE38D2">
        <w:rPr>
          <w:rFonts w:asciiTheme="majorBidi" w:hAnsiTheme="majorBidi" w:cstheme="majorBidi"/>
          <w:color w:val="000000" w:themeColor="text1"/>
        </w:rPr>
        <w:t xml:space="preserve">the </w:t>
      </w:r>
      <w:r w:rsidR="007458D6" w:rsidRPr="000E18C5">
        <w:rPr>
          <w:rFonts w:asciiTheme="majorBidi" w:hAnsiTheme="majorBidi" w:cstheme="majorBidi"/>
          <w:color w:val="000000" w:themeColor="text1"/>
        </w:rPr>
        <w:t>stress-strain curves</w:t>
      </w:r>
      <w:r w:rsidR="00AB6366" w:rsidRPr="000E18C5">
        <w:rPr>
          <w:rFonts w:asciiTheme="majorBidi" w:hAnsiTheme="majorBidi" w:cstheme="majorBidi"/>
          <w:color w:val="000000" w:themeColor="text1"/>
        </w:rPr>
        <w:t xml:space="preserve">, decreases with the </w:t>
      </w:r>
      <w:r w:rsidR="00BA4CE7" w:rsidRPr="000E18C5">
        <w:rPr>
          <w:rFonts w:asciiTheme="majorBidi" w:hAnsiTheme="majorBidi" w:cstheme="majorBidi"/>
          <w:color w:val="000000" w:themeColor="text1"/>
        </w:rPr>
        <w:t xml:space="preserve">increase of gas bubble volume fraction. </w:t>
      </w:r>
      <w:r w:rsidR="00EE38D2">
        <w:rPr>
          <w:rFonts w:asciiTheme="majorBidi" w:hAnsiTheme="majorBidi" w:cstheme="majorBidi"/>
          <w:color w:val="000000" w:themeColor="text1"/>
        </w:rPr>
        <w:t>This</w:t>
      </w:r>
      <w:r w:rsidR="00CF2DE2" w:rsidRPr="000E18C5">
        <w:rPr>
          <w:rFonts w:asciiTheme="majorBidi" w:hAnsiTheme="majorBidi" w:cstheme="majorBidi"/>
          <w:color w:val="000000" w:themeColor="text1"/>
        </w:rPr>
        <w:t xml:space="preserve"> is expected because the gas phase has </w:t>
      </w:r>
      <w:r w:rsidR="00EE38D2">
        <w:rPr>
          <w:rFonts w:asciiTheme="majorBidi" w:hAnsiTheme="majorBidi" w:cstheme="majorBidi"/>
          <w:color w:val="000000" w:themeColor="text1"/>
        </w:rPr>
        <w:t xml:space="preserve">a </w:t>
      </w:r>
      <w:r w:rsidR="00CF2DE2" w:rsidRPr="000E18C5">
        <w:rPr>
          <w:rFonts w:asciiTheme="majorBidi" w:hAnsiTheme="majorBidi" w:cstheme="majorBidi"/>
          <w:color w:val="000000" w:themeColor="text1"/>
        </w:rPr>
        <w:t xml:space="preserve">lower </w:t>
      </w:r>
      <w:r w:rsidR="00D104E6" w:rsidRPr="000E18C5">
        <w:rPr>
          <w:rFonts w:asciiTheme="majorBidi" w:hAnsiTheme="majorBidi" w:cstheme="majorBidi"/>
          <w:color w:val="000000" w:themeColor="text1"/>
        </w:rPr>
        <w:t xml:space="preserve">Young’s modulus than that of </w:t>
      </w:r>
      <w:r w:rsidR="00EE38D2">
        <w:rPr>
          <w:rFonts w:asciiTheme="majorBidi" w:hAnsiTheme="majorBidi" w:cstheme="majorBidi"/>
          <w:color w:val="000000" w:themeColor="text1"/>
        </w:rPr>
        <w:t xml:space="preserve">the </w:t>
      </w:r>
      <w:r w:rsidR="00D104E6" w:rsidRPr="000E18C5">
        <w:rPr>
          <w:rFonts w:asciiTheme="majorBidi" w:hAnsiTheme="majorBidi" w:cstheme="majorBidi"/>
          <w:color w:val="000000" w:themeColor="text1"/>
        </w:rPr>
        <w:t xml:space="preserve">matrix UMo phase. </w:t>
      </w:r>
      <w:r w:rsidR="006C0C1E" w:rsidRPr="000E18C5">
        <w:rPr>
          <w:rFonts w:asciiTheme="majorBidi" w:hAnsiTheme="majorBidi" w:cstheme="majorBidi"/>
          <w:color w:val="000000" w:themeColor="text1"/>
        </w:rPr>
        <w:t xml:space="preserve">2) </w:t>
      </w:r>
      <w:r w:rsidR="00806728" w:rsidRPr="000E18C5">
        <w:rPr>
          <w:rFonts w:asciiTheme="majorBidi" w:hAnsiTheme="majorBidi" w:cstheme="majorBidi"/>
          <w:color w:val="000000" w:themeColor="text1"/>
        </w:rPr>
        <w:t xml:space="preserve">The </w:t>
      </w:r>
      <w:r w:rsidR="006262EA" w:rsidRPr="000E18C5">
        <w:rPr>
          <w:rFonts w:asciiTheme="majorBidi" w:hAnsiTheme="majorBidi" w:cstheme="majorBidi"/>
          <w:color w:val="000000" w:themeColor="text1"/>
        </w:rPr>
        <w:t>Young’s modulus depends on</w:t>
      </w:r>
      <w:r w:rsidR="00EF6CC8" w:rsidRPr="000E18C5">
        <w:rPr>
          <w:rFonts w:asciiTheme="majorBidi" w:hAnsiTheme="majorBidi" w:cstheme="majorBidi"/>
          <w:color w:val="000000" w:themeColor="text1"/>
        </w:rPr>
        <w:t xml:space="preserve"> both gas bubble structure</w:t>
      </w:r>
      <w:r w:rsidR="00AC2256" w:rsidRPr="000E18C5">
        <w:rPr>
          <w:rFonts w:asciiTheme="majorBidi" w:hAnsiTheme="majorBidi" w:cstheme="majorBidi"/>
          <w:color w:val="000000" w:themeColor="text1"/>
        </w:rPr>
        <w:t xml:space="preserve"> (gas bubble volume fraction and internal pressure) and </w:t>
      </w:r>
      <w:r w:rsidR="00BB5C00" w:rsidRPr="000E18C5">
        <w:rPr>
          <w:rFonts w:asciiTheme="majorBidi" w:hAnsiTheme="majorBidi" w:cstheme="majorBidi"/>
          <w:color w:val="000000" w:themeColor="text1"/>
        </w:rPr>
        <w:t xml:space="preserve">applied stress (tensile or compress). </w:t>
      </w:r>
      <w:r w:rsidR="006262EA" w:rsidRPr="000E18C5">
        <w:rPr>
          <w:rFonts w:asciiTheme="majorBidi" w:hAnsiTheme="majorBidi" w:cstheme="majorBidi"/>
          <w:color w:val="000000" w:themeColor="text1"/>
        </w:rPr>
        <w:t xml:space="preserve"> </w:t>
      </w:r>
      <w:r w:rsidR="00622B22" w:rsidRPr="000E18C5">
        <w:rPr>
          <w:rFonts w:asciiTheme="majorBidi" w:hAnsiTheme="majorBidi" w:cstheme="majorBidi"/>
          <w:color w:val="000000" w:themeColor="text1"/>
        </w:rPr>
        <w:t>3</w:t>
      </w:r>
      <w:r w:rsidR="002242B1" w:rsidRPr="000E18C5">
        <w:rPr>
          <w:rFonts w:asciiTheme="majorBidi" w:hAnsiTheme="majorBidi" w:cstheme="majorBidi"/>
          <w:color w:val="000000" w:themeColor="text1"/>
        </w:rPr>
        <w:t xml:space="preserve">) the yield stress </w:t>
      </w:r>
      <w:r w:rsidR="00F10C0E" w:rsidRPr="000E18C5">
        <w:rPr>
          <w:rFonts w:asciiTheme="majorBidi" w:hAnsiTheme="majorBidi" w:cstheme="majorBidi"/>
          <w:color w:val="000000" w:themeColor="text1"/>
        </w:rPr>
        <w:t xml:space="preserve">decreases with the increase of </w:t>
      </w:r>
      <w:r w:rsidR="005A0D0A" w:rsidRPr="000E18C5">
        <w:rPr>
          <w:rFonts w:asciiTheme="majorBidi" w:hAnsiTheme="majorBidi" w:cstheme="majorBidi"/>
          <w:color w:val="000000" w:themeColor="text1"/>
        </w:rPr>
        <w:t xml:space="preserve">gas bubble volume fraction. </w:t>
      </w:r>
      <w:r w:rsidR="00CA4A73" w:rsidRPr="000E18C5">
        <w:rPr>
          <w:rFonts w:asciiTheme="majorBidi" w:hAnsiTheme="majorBidi" w:cstheme="majorBidi"/>
          <w:color w:val="000000" w:themeColor="text1"/>
        </w:rPr>
        <w:t xml:space="preserve">The yield stress has a </w:t>
      </w:r>
      <w:r w:rsidR="003576C2" w:rsidRPr="000E18C5">
        <w:rPr>
          <w:rFonts w:asciiTheme="majorBidi" w:hAnsiTheme="majorBidi" w:cstheme="majorBidi"/>
          <w:color w:val="000000" w:themeColor="text1"/>
        </w:rPr>
        <w:t>similar dependence o</w:t>
      </w:r>
      <w:r w:rsidR="00EE38D2">
        <w:rPr>
          <w:rFonts w:asciiTheme="majorBidi" w:hAnsiTheme="majorBidi" w:cstheme="majorBidi"/>
          <w:color w:val="000000" w:themeColor="text1"/>
        </w:rPr>
        <w:t>n</w:t>
      </w:r>
      <w:r w:rsidR="003576C2" w:rsidRPr="000E18C5">
        <w:rPr>
          <w:rFonts w:asciiTheme="majorBidi" w:hAnsiTheme="majorBidi" w:cstheme="majorBidi"/>
          <w:color w:val="000000" w:themeColor="text1"/>
        </w:rPr>
        <w:t xml:space="preserve"> </w:t>
      </w:r>
      <w:r w:rsidR="00FE4253" w:rsidRPr="000E18C5">
        <w:rPr>
          <w:rFonts w:asciiTheme="majorBidi" w:hAnsiTheme="majorBidi" w:cstheme="majorBidi"/>
          <w:color w:val="000000" w:themeColor="text1"/>
        </w:rPr>
        <w:t>gas bubble structure and applied stress</w:t>
      </w:r>
      <w:r w:rsidR="00894100" w:rsidRPr="000E18C5">
        <w:rPr>
          <w:rFonts w:asciiTheme="majorBidi" w:hAnsiTheme="majorBidi" w:cstheme="majorBidi"/>
          <w:color w:val="000000" w:themeColor="text1"/>
        </w:rPr>
        <w:t xml:space="preserve"> as</w:t>
      </w:r>
      <w:r w:rsidR="00EE38D2">
        <w:rPr>
          <w:rFonts w:asciiTheme="majorBidi" w:hAnsiTheme="majorBidi" w:cstheme="majorBidi"/>
          <w:color w:val="000000" w:themeColor="text1"/>
        </w:rPr>
        <w:t xml:space="preserve"> that of</w:t>
      </w:r>
      <w:r w:rsidR="00894100" w:rsidRPr="000E18C5">
        <w:rPr>
          <w:rFonts w:asciiTheme="majorBidi" w:hAnsiTheme="majorBidi" w:cstheme="majorBidi"/>
          <w:color w:val="000000" w:themeColor="text1"/>
        </w:rPr>
        <w:t xml:space="preserve"> the Young’s modulus; and </w:t>
      </w:r>
      <w:r w:rsidR="00C0403C" w:rsidRPr="000E18C5">
        <w:rPr>
          <w:rFonts w:asciiTheme="majorBidi" w:hAnsiTheme="majorBidi" w:cstheme="majorBidi"/>
          <w:color w:val="000000" w:themeColor="text1"/>
        </w:rPr>
        <w:t>4</w:t>
      </w:r>
      <w:r w:rsidR="00894100" w:rsidRPr="000E18C5">
        <w:rPr>
          <w:rFonts w:asciiTheme="majorBidi" w:hAnsiTheme="majorBidi" w:cstheme="majorBidi"/>
          <w:color w:val="000000" w:themeColor="text1"/>
        </w:rPr>
        <w:t>)</w:t>
      </w:r>
      <w:r w:rsidR="003576C2" w:rsidRPr="000E18C5">
        <w:rPr>
          <w:rFonts w:asciiTheme="majorBidi" w:hAnsiTheme="majorBidi" w:cstheme="majorBidi"/>
          <w:color w:val="000000" w:themeColor="text1"/>
        </w:rPr>
        <w:t xml:space="preserve"> </w:t>
      </w:r>
      <w:r w:rsidR="00894100" w:rsidRPr="000E18C5">
        <w:rPr>
          <w:rFonts w:asciiTheme="majorBidi" w:hAnsiTheme="majorBidi" w:cstheme="majorBidi"/>
          <w:color w:val="000000" w:themeColor="text1"/>
        </w:rPr>
        <w:t xml:space="preserve">the </w:t>
      </w:r>
      <w:r w:rsidR="00537263" w:rsidRPr="000E18C5">
        <w:rPr>
          <w:rFonts w:asciiTheme="majorBidi" w:hAnsiTheme="majorBidi" w:cstheme="majorBidi"/>
          <w:color w:val="000000" w:themeColor="text1"/>
        </w:rPr>
        <w:t xml:space="preserve">hardening coefficient </w:t>
      </w:r>
      <w:r w:rsidR="00D75BC1" w:rsidRPr="000E18C5">
        <w:rPr>
          <w:rFonts w:asciiTheme="majorBidi" w:hAnsiTheme="majorBidi" w:cstheme="majorBidi"/>
          <w:color w:val="000000" w:themeColor="text1"/>
        </w:rPr>
        <w:t xml:space="preserve">increases </w:t>
      </w:r>
      <w:r w:rsidR="00860970" w:rsidRPr="000E18C5">
        <w:rPr>
          <w:rFonts w:asciiTheme="majorBidi" w:hAnsiTheme="majorBidi" w:cstheme="majorBidi"/>
          <w:color w:val="000000" w:themeColor="text1"/>
        </w:rPr>
        <w:t>with the increase of gas bubble volume fraction</w:t>
      </w:r>
      <w:r w:rsidR="008A2983" w:rsidRPr="000E18C5">
        <w:rPr>
          <w:rFonts w:asciiTheme="majorBidi" w:hAnsiTheme="majorBidi" w:cstheme="majorBidi"/>
          <w:color w:val="000000" w:themeColor="text1"/>
        </w:rPr>
        <w:t xml:space="preserve">, especially for </w:t>
      </w:r>
      <w:r w:rsidR="001A54D4" w:rsidRPr="000E18C5">
        <w:rPr>
          <w:rFonts w:asciiTheme="majorBidi" w:hAnsiTheme="majorBidi" w:cstheme="majorBidi"/>
          <w:color w:val="000000" w:themeColor="text1"/>
        </w:rPr>
        <w:t xml:space="preserve">gas bubbles with higher </w:t>
      </w:r>
      <w:r w:rsidR="00B95F1E" w:rsidRPr="000E18C5">
        <w:rPr>
          <w:rFonts w:asciiTheme="majorBidi" w:hAnsiTheme="majorBidi" w:cstheme="majorBidi"/>
          <w:color w:val="000000" w:themeColor="text1"/>
        </w:rPr>
        <w:t xml:space="preserve">internal </w:t>
      </w:r>
      <w:r w:rsidR="001A54D4" w:rsidRPr="000E18C5">
        <w:rPr>
          <w:rFonts w:asciiTheme="majorBidi" w:hAnsiTheme="majorBidi" w:cstheme="majorBidi"/>
          <w:color w:val="000000" w:themeColor="text1"/>
        </w:rPr>
        <w:t>pressure</w:t>
      </w:r>
      <w:r w:rsidR="005518A6" w:rsidRPr="000E18C5">
        <w:rPr>
          <w:rFonts w:asciiTheme="majorBidi" w:hAnsiTheme="majorBidi" w:cstheme="majorBidi"/>
          <w:color w:val="000000" w:themeColor="text1"/>
        </w:rPr>
        <w:t>s</w:t>
      </w:r>
      <w:r w:rsidR="00825BD8" w:rsidRPr="000E18C5">
        <w:rPr>
          <w:rFonts w:asciiTheme="majorBidi" w:hAnsiTheme="majorBidi" w:cstheme="majorBidi"/>
          <w:color w:val="000000" w:themeColor="text1"/>
        </w:rPr>
        <w:t>,</w:t>
      </w:r>
      <w:r w:rsidR="005518A6" w:rsidRPr="000E18C5">
        <w:rPr>
          <w:rFonts w:asciiTheme="majorBidi" w:hAnsiTheme="majorBidi" w:cstheme="majorBidi"/>
          <w:color w:val="000000" w:themeColor="text1"/>
        </w:rPr>
        <w:t xml:space="preserve"> which </w:t>
      </w:r>
      <w:r w:rsidR="00825BD8" w:rsidRPr="000E18C5">
        <w:rPr>
          <w:rFonts w:asciiTheme="majorBidi" w:hAnsiTheme="majorBidi" w:cstheme="majorBidi"/>
          <w:color w:val="000000" w:themeColor="text1"/>
        </w:rPr>
        <w:t xml:space="preserve">is indicated by the slop </w:t>
      </w:r>
      <w:r w:rsidR="000C1E64" w:rsidRPr="000E18C5">
        <w:rPr>
          <w:rFonts w:asciiTheme="majorBidi" w:hAnsiTheme="majorBidi" w:cstheme="majorBidi"/>
          <w:color w:val="000000" w:themeColor="text1"/>
        </w:rPr>
        <w:t>of stress-strain curve</w:t>
      </w:r>
      <w:r w:rsidR="006F7050" w:rsidRPr="000E18C5">
        <w:rPr>
          <w:rFonts w:asciiTheme="majorBidi" w:hAnsiTheme="majorBidi" w:cstheme="majorBidi"/>
          <w:color w:val="000000" w:themeColor="text1"/>
        </w:rPr>
        <w:t>s</w:t>
      </w:r>
      <w:r w:rsidR="000C1E64" w:rsidRPr="000E18C5">
        <w:rPr>
          <w:rFonts w:asciiTheme="majorBidi" w:hAnsiTheme="majorBidi" w:cstheme="majorBidi"/>
          <w:color w:val="000000" w:themeColor="text1"/>
        </w:rPr>
        <w:t xml:space="preserve"> </w:t>
      </w:r>
      <w:r w:rsidR="00EE38D2">
        <w:rPr>
          <w:rFonts w:asciiTheme="majorBidi" w:hAnsiTheme="majorBidi" w:cstheme="majorBidi"/>
          <w:color w:val="000000" w:themeColor="text1"/>
        </w:rPr>
        <w:t>in the</w:t>
      </w:r>
      <w:r w:rsidR="000C1E64" w:rsidRPr="000E18C5">
        <w:rPr>
          <w:rFonts w:asciiTheme="majorBidi" w:hAnsiTheme="majorBidi" w:cstheme="majorBidi"/>
          <w:color w:val="000000" w:themeColor="text1"/>
        </w:rPr>
        <w:t xml:space="preserve"> plastic deformation stage</w:t>
      </w:r>
      <w:r w:rsidR="006F7050" w:rsidRPr="000E18C5">
        <w:rPr>
          <w:rFonts w:asciiTheme="majorBidi" w:hAnsiTheme="majorBidi" w:cstheme="majorBidi"/>
          <w:color w:val="000000" w:themeColor="text1"/>
        </w:rPr>
        <w:t xml:space="preserve">. </w:t>
      </w:r>
    </w:p>
    <w:p w14:paraId="75CEE432" w14:textId="77777777" w:rsidR="007615C8" w:rsidRPr="000E18C5" w:rsidRDefault="007615C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49E6D69" w14:textId="218F00C8" w:rsidR="00CA1893" w:rsidRPr="000E18C5" w:rsidRDefault="001603B8" w:rsidP="001603B8">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1603B8">
        <w:rPr>
          <w:rFonts w:asciiTheme="majorBidi" w:hAnsiTheme="majorBidi" w:cstheme="majorBidi"/>
          <w:noProof/>
          <w:color w:val="000000"/>
        </w:rPr>
        <w:drawing>
          <wp:inline distT="0" distB="0" distL="0" distR="0" wp14:anchorId="08905EF8" wp14:editId="259814CE">
            <wp:extent cx="5486400" cy="256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565400"/>
                    </a:xfrm>
                    <a:prstGeom prst="rect">
                      <a:avLst/>
                    </a:prstGeom>
                  </pic:spPr>
                </pic:pic>
              </a:graphicData>
            </a:graphic>
          </wp:inline>
        </w:drawing>
      </w:r>
      <w:r w:rsidRPr="001603B8" w:rsidDel="0013583C">
        <w:rPr>
          <w:rFonts w:asciiTheme="majorBidi" w:hAnsiTheme="majorBidi" w:cstheme="majorBidi"/>
          <w:color w:val="000000"/>
        </w:rPr>
        <w:t xml:space="preserve"> </w:t>
      </w:r>
    </w:p>
    <w:p w14:paraId="559D4959" w14:textId="66EF9951" w:rsidR="00363222" w:rsidRPr="000E18C5" w:rsidRDefault="0012666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222EC6" w:rsidRPr="000E18C5">
        <w:rPr>
          <w:rFonts w:asciiTheme="majorBidi" w:hAnsiTheme="majorBidi" w:cstheme="majorBidi"/>
          <w:color w:val="000000"/>
        </w:rPr>
        <w:t xml:space="preserve">4. </w:t>
      </w:r>
      <w:r w:rsidR="003870C6" w:rsidRPr="000E18C5">
        <w:rPr>
          <w:rFonts w:asciiTheme="majorBidi" w:hAnsiTheme="majorBidi" w:cstheme="majorBidi"/>
          <w:color w:val="000000"/>
        </w:rPr>
        <w:t>Effect of gas bubble volume fraction</w:t>
      </w:r>
      <w:r w:rsidR="00E64005" w:rsidRPr="000E18C5">
        <w:rPr>
          <w:rFonts w:asciiTheme="majorBidi" w:hAnsiTheme="majorBidi" w:cstheme="majorBidi"/>
          <w:color w:val="000000"/>
        </w:rPr>
        <w:t xml:space="preserve"> and internal pressure</w:t>
      </w:r>
      <w:r w:rsidR="003870C6" w:rsidRPr="000E18C5">
        <w:rPr>
          <w:rFonts w:asciiTheme="majorBidi" w:hAnsiTheme="majorBidi" w:cstheme="majorBidi"/>
          <w:color w:val="000000"/>
        </w:rPr>
        <w:t xml:space="preserve"> on stress strain curves</w:t>
      </w:r>
      <w:r w:rsidR="003175E9" w:rsidRPr="000E18C5">
        <w:rPr>
          <w:rFonts w:asciiTheme="majorBidi" w:hAnsiTheme="majorBidi" w:cstheme="majorBidi"/>
          <w:color w:val="000000"/>
        </w:rPr>
        <w:t>.</w:t>
      </w:r>
      <w:r w:rsidR="00EE38D2">
        <w:rPr>
          <w:rFonts w:asciiTheme="majorBidi" w:hAnsiTheme="majorBidi" w:cstheme="majorBidi"/>
          <w:color w:val="000000"/>
        </w:rPr>
        <w:t xml:space="preserve"> Results shown are for gas bubbles with a pressure of </w:t>
      </w:r>
      <w:r w:rsidR="003175E9" w:rsidRPr="000E18C5">
        <w:rPr>
          <w:rFonts w:asciiTheme="majorBidi" w:hAnsiTheme="majorBidi" w:cstheme="majorBidi"/>
          <w:color w:val="000000"/>
        </w:rPr>
        <w:t>(a)</w:t>
      </w:r>
      <w:r w:rsidR="002630A2"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EE38D2">
        <w:rPr>
          <w:rFonts w:asciiTheme="majorBidi" w:hAnsiTheme="majorBidi" w:cstheme="majorBidi"/>
          <w:color w:val="000000" w:themeColor="text1"/>
        </w:rPr>
        <w:t xml:space="preserve">, </w:t>
      </w:r>
      <w:r w:rsidR="004A5F9F" w:rsidRPr="000E18C5">
        <w:rPr>
          <w:rFonts w:asciiTheme="majorBidi" w:hAnsiTheme="majorBidi" w:cstheme="majorBidi"/>
          <w:color w:val="000000"/>
        </w:rPr>
        <w:t>(</w:t>
      </w:r>
      <w:r w:rsidR="006E5389" w:rsidRPr="000E18C5">
        <w:rPr>
          <w:rFonts w:asciiTheme="majorBidi" w:hAnsiTheme="majorBidi" w:cstheme="majorBidi"/>
          <w:color w:val="000000"/>
        </w:rPr>
        <w:t xml:space="preserve">b)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EE38D2">
        <w:rPr>
          <w:rFonts w:asciiTheme="majorBidi" w:hAnsiTheme="majorBidi" w:cstheme="majorBidi"/>
          <w:color w:val="000000"/>
        </w:rPr>
        <w:t>. Both tensile and compressive stresses are applied.</w:t>
      </w:r>
    </w:p>
    <w:p w14:paraId="5AAB5CC9" w14:textId="35B06815" w:rsidR="0012345B" w:rsidRPr="000E18C5" w:rsidRDefault="0012345B"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AD34DE3" w14:textId="669564BF" w:rsidR="003C13C2" w:rsidRDefault="00627AB4"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strain hardening is determined by the plastic strain rate.  </w:t>
      </w:r>
      <w:r w:rsidR="00B65948" w:rsidRPr="000E18C5">
        <w:rPr>
          <w:rFonts w:asciiTheme="majorBidi" w:hAnsiTheme="majorBidi" w:cstheme="majorBidi"/>
          <w:color w:val="000000"/>
        </w:rPr>
        <w:t xml:space="preserve">The </w:t>
      </w:r>
      <w:r w:rsidR="00231FDF" w:rsidRPr="000E18C5">
        <w:rPr>
          <w:rFonts w:asciiTheme="majorBidi" w:hAnsiTheme="majorBidi" w:cstheme="majorBidi"/>
          <w:color w:val="000000"/>
        </w:rPr>
        <w:t>distributions of</w:t>
      </w:r>
      <w:r w:rsidR="00CD66EF" w:rsidRPr="000E18C5">
        <w:rPr>
          <w:rFonts w:asciiTheme="majorBidi" w:hAnsiTheme="majorBidi" w:cstheme="majorBidi"/>
          <w:color w:val="000000"/>
        </w:rPr>
        <w:t xml:space="preserve"> </w:t>
      </w:r>
      <w:r w:rsidR="00B65948" w:rsidRPr="000E18C5">
        <w:rPr>
          <w:rFonts w:asciiTheme="majorBidi" w:hAnsiTheme="majorBidi" w:cstheme="majorBidi"/>
          <w:color w:val="000000"/>
        </w:rPr>
        <w:t xml:space="preserve">plastic </w:t>
      </w:r>
      <w:r w:rsidR="00CD66EF" w:rsidRPr="000E18C5">
        <w:rPr>
          <w:rFonts w:asciiTheme="majorBidi" w:hAnsiTheme="majorBidi" w:cstheme="majorBidi"/>
          <w:color w:val="000000"/>
        </w:rPr>
        <w:t>strain</w:t>
      </w:r>
      <w:r w:rsidR="00804321"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CD66EF" w:rsidRPr="000E18C5">
        <w:rPr>
          <w:rFonts w:asciiTheme="majorBidi" w:hAnsiTheme="majorBidi" w:cstheme="majorBidi"/>
          <w:color w:val="000000"/>
        </w:rPr>
        <w:t xml:space="preserve"> </w:t>
      </w:r>
      <w:r w:rsidR="00026D9F" w:rsidRPr="000E18C5">
        <w:rPr>
          <w:rFonts w:asciiTheme="majorBidi" w:hAnsiTheme="majorBidi" w:cstheme="majorBidi"/>
          <w:color w:val="000000"/>
        </w:rPr>
        <w:t xml:space="preserve">on the center plane S </w:t>
      </w:r>
      <w:r w:rsidR="00C97632" w:rsidRPr="000E18C5">
        <w:rPr>
          <w:rFonts w:asciiTheme="majorBidi" w:hAnsiTheme="majorBidi" w:cstheme="majorBidi"/>
          <w:color w:val="000000"/>
        </w:rPr>
        <w:t xml:space="preserve">in polycrystalline structures with gas bubble volume fraction </w:t>
      </w:r>
      <w:r w:rsidR="00F27A75" w:rsidRPr="000E18C5">
        <w:rPr>
          <w:rFonts w:asciiTheme="majorBidi" w:hAnsiTheme="majorBidi" w:cstheme="majorBidi"/>
          <w:color w:val="000000"/>
        </w:rPr>
        <w:t>9.7</w:t>
      </w:r>
      <w:r w:rsidR="00C97632" w:rsidRPr="000E18C5">
        <w:rPr>
          <w:rFonts w:asciiTheme="majorBidi" w:hAnsiTheme="majorBidi" w:cstheme="majorBidi"/>
          <w:color w:val="000000"/>
        </w:rPr>
        <w:t>%</w:t>
      </w:r>
      <w:r w:rsidR="00F27A75" w:rsidRPr="000E18C5">
        <w:rPr>
          <w:rFonts w:asciiTheme="majorBidi" w:hAnsiTheme="majorBidi" w:cstheme="majorBidi"/>
          <w:color w:val="000000"/>
        </w:rPr>
        <w:t xml:space="preserve"> </w:t>
      </w:r>
      <w:r w:rsidR="00231FDF" w:rsidRPr="000E18C5">
        <w:rPr>
          <w:rFonts w:asciiTheme="majorBidi" w:hAnsiTheme="majorBidi" w:cstheme="majorBidi"/>
          <w:color w:val="000000"/>
        </w:rPr>
        <w:t xml:space="preserve">at different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oMath>
      <w:r w:rsidR="00F27A75" w:rsidRPr="000E18C5">
        <w:rPr>
          <w:rFonts w:asciiTheme="majorBidi" w:hAnsiTheme="majorBidi" w:cstheme="majorBidi"/>
          <w:color w:val="000000"/>
        </w:rPr>
        <w:t xml:space="preserve"> are shown in Fig.5.  </w:t>
      </w:r>
      <w:r w:rsidR="00186CE8" w:rsidRPr="000E18C5">
        <w:rPr>
          <w:rFonts w:asciiTheme="majorBidi" w:hAnsiTheme="majorBidi" w:cstheme="majorBidi"/>
          <w:color w:val="000000"/>
        </w:rPr>
        <w:t>The results in Fig</w:t>
      </w:r>
      <w:r w:rsidR="000A2E39" w:rsidRPr="000E18C5">
        <w:rPr>
          <w:rFonts w:asciiTheme="majorBidi" w:hAnsiTheme="majorBidi" w:cstheme="majorBidi"/>
          <w:color w:val="000000"/>
        </w:rPr>
        <w:t xml:space="preserve">ure </w:t>
      </w:r>
      <w:r w:rsidR="00715044" w:rsidRPr="000E18C5">
        <w:rPr>
          <w:rFonts w:asciiTheme="majorBidi" w:hAnsiTheme="majorBidi" w:cstheme="majorBidi"/>
          <w:color w:val="000000"/>
        </w:rPr>
        <w:t>5a</w:t>
      </w:r>
      <w:r w:rsidR="000B11E3" w:rsidRPr="000E18C5">
        <w:rPr>
          <w:rFonts w:asciiTheme="majorBidi" w:hAnsiTheme="majorBidi" w:cstheme="majorBidi"/>
          <w:color w:val="000000"/>
        </w:rPr>
        <w:t xml:space="preserve"> </w:t>
      </w:r>
      <w:r w:rsidR="00287343" w:rsidRPr="000E18C5">
        <w:rPr>
          <w:rFonts w:asciiTheme="majorBidi" w:hAnsiTheme="majorBidi" w:cstheme="majorBidi"/>
          <w:color w:val="000000"/>
        </w:rPr>
        <w:t xml:space="preserve">and 5b </w:t>
      </w:r>
      <w:r w:rsidR="003C13C2" w:rsidRPr="000E18C5">
        <w:rPr>
          <w:rFonts w:asciiTheme="majorBidi" w:hAnsiTheme="majorBidi" w:cstheme="majorBidi"/>
          <w:color w:val="000000"/>
        </w:rPr>
        <w:t>are</w:t>
      </w:r>
      <w:r w:rsidR="00755DAF" w:rsidRPr="000E18C5">
        <w:rPr>
          <w:rFonts w:asciiTheme="majorBidi" w:hAnsiTheme="majorBidi" w:cstheme="majorBidi"/>
          <w:color w:val="000000"/>
        </w:rPr>
        <w:t xml:space="preserve"> </w:t>
      </w:r>
      <w:r w:rsidR="00FA464C" w:rsidRPr="000E18C5">
        <w:rPr>
          <w:rFonts w:asciiTheme="majorBidi" w:hAnsiTheme="majorBidi" w:cstheme="majorBidi"/>
          <w:color w:val="000000"/>
        </w:rPr>
        <w:t xml:space="preserve">for gas bubbles with </w:t>
      </w:r>
      <w:r w:rsidR="003C13C2" w:rsidRPr="000E18C5">
        <w:rPr>
          <w:rFonts w:asciiTheme="majorBidi" w:hAnsiTheme="majorBidi" w:cstheme="majorBidi"/>
          <w:color w:val="000000"/>
        </w:rPr>
        <w:t>pressure of</w:t>
      </w:r>
      <w:r w:rsidR="003C13C2"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5F3B56" w:rsidRPr="000E18C5">
        <w:rPr>
          <w:rFonts w:asciiTheme="majorBidi" w:hAnsiTheme="majorBidi" w:cstheme="majorBidi"/>
          <w:color w:val="000000" w:themeColor="text1"/>
        </w:rPr>
        <w:t xml:space="preserve"> </w:t>
      </w:r>
      <w:r w:rsidR="00287343" w:rsidRPr="000E18C5">
        <w:rPr>
          <w:rFonts w:asciiTheme="majorBidi" w:hAnsiTheme="majorBidi" w:cstheme="majorBidi"/>
          <w:color w:val="000000" w:themeColor="text1"/>
        </w:rPr>
        <w:t xml:space="preserve">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287343" w:rsidRPr="000E18C5">
        <w:rPr>
          <w:rFonts w:asciiTheme="majorBidi" w:hAnsiTheme="majorBidi" w:cstheme="majorBidi"/>
          <w:color w:val="000000" w:themeColor="text1"/>
        </w:rPr>
        <w:t xml:space="preserve"> </w:t>
      </w:r>
      <w:r w:rsidR="005F3B56" w:rsidRPr="000E18C5">
        <w:rPr>
          <w:rFonts w:asciiTheme="majorBidi" w:hAnsiTheme="majorBidi" w:cstheme="majorBidi"/>
          <w:color w:val="000000" w:themeColor="text1"/>
        </w:rPr>
        <w:t xml:space="preserve">under </w:t>
      </w:r>
      <w:r w:rsidR="0012401B" w:rsidRPr="000E18C5">
        <w:rPr>
          <w:rFonts w:asciiTheme="majorBidi" w:hAnsiTheme="majorBidi" w:cstheme="majorBidi"/>
          <w:color w:val="000000" w:themeColor="text1"/>
        </w:rPr>
        <w:t>tensile deformation, respectively</w:t>
      </w:r>
      <w:r w:rsidR="004E6C7C" w:rsidRPr="000E18C5">
        <w:rPr>
          <w:rFonts w:asciiTheme="majorBidi" w:hAnsiTheme="majorBidi" w:cstheme="majorBidi"/>
          <w:color w:val="000000" w:themeColor="text1"/>
        </w:rPr>
        <w:t xml:space="preserve">. </w:t>
      </w:r>
      <w:r w:rsidR="00A70C63" w:rsidRPr="000E18C5">
        <w:rPr>
          <w:rFonts w:asciiTheme="majorBidi" w:hAnsiTheme="majorBidi" w:cstheme="majorBidi"/>
          <w:color w:val="000000" w:themeColor="text1"/>
        </w:rPr>
        <w:t xml:space="preserve">Before the applied strain reaches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=0.02</m:t>
        </m:r>
      </m:oMath>
      <w:r w:rsidR="00CB1E88" w:rsidRPr="000E18C5">
        <w:rPr>
          <w:rFonts w:asciiTheme="majorBidi" w:hAnsiTheme="majorBidi" w:cstheme="majorBidi"/>
          <w:color w:val="000000" w:themeColor="text1"/>
        </w:rPr>
        <w:t>, the deformation is elastic</w:t>
      </w:r>
      <w:r w:rsidR="00520AD7" w:rsidRPr="000E18C5">
        <w:rPr>
          <w:rFonts w:asciiTheme="majorBidi" w:hAnsiTheme="majorBidi" w:cstheme="majorBidi"/>
          <w:color w:val="000000" w:themeColor="text1"/>
        </w:rPr>
        <w:t xml:space="preserve"> and t</w:t>
      </w:r>
      <w:r w:rsidR="00D75612" w:rsidRPr="000E18C5">
        <w:rPr>
          <w:rFonts w:asciiTheme="majorBidi" w:hAnsiTheme="majorBidi" w:cstheme="majorBidi"/>
          <w:color w:val="000000" w:themeColor="text1"/>
        </w:rPr>
        <w:t xml:space="preserve">he plastic strain is zero as shown in </w:t>
      </w:r>
      <w:r w:rsidR="005244DD" w:rsidRPr="000E18C5">
        <w:rPr>
          <w:rFonts w:asciiTheme="majorBidi" w:hAnsiTheme="majorBidi" w:cstheme="majorBidi"/>
          <w:color w:val="000000" w:themeColor="text1"/>
        </w:rPr>
        <w:t>Fig.</w:t>
      </w:r>
      <w:r w:rsidR="00A77CE6">
        <w:rPr>
          <w:rFonts w:asciiTheme="majorBidi" w:hAnsiTheme="majorBidi" w:cstheme="majorBidi"/>
          <w:color w:val="000000" w:themeColor="text1"/>
        </w:rPr>
        <w:t xml:space="preserve"> </w:t>
      </w:r>
      <w:r w:rsidR="005244DD" w:rsidRPr="000E18C5">
        <w:rPr>
          <w:rFonts w:asciiTheme="majorBidi" w:hAnsiTheme="majorBidi" w:cstheme="majorBidi"/>
          <w:color w:val="000000" w:themeColor="text1"/>
        </w:rPr>
        <w:t>5</w:t>
      </w:r>
      <w:r w:rsidR="001169A9" w:rsidRPr="000E18C5">
        <w:rPr>
          <w:rFonts w:asciiTheme="majorBidi" w:hAnsiTheme="majorBidi" w:cstheme="majorBidi"/>
          <w:color w:val="000000" w:themeColor="text1"/>
        </w:rPr>
        <w:t xml:space="preserve">. </w:t>
      </w:r>
      <w:r w:rsidR="00CD11FD" w:rsidRPr="000E18C5">
        <w:rPr>
          <w:rFonts w:asciiTheme="majorBidi" w:hAnsiTheme="majorBidi" w:cstheme="majorBidi"/>
          <w:color w:val="000000" w:themeColor="text1"/>
        </w:rPr>
        <w:t>It is observed that p</w:t>
      </w:r>
      <w:r w:rsidR="00B835F9" w:rsidRPr="000E18C5">
        <w:rPr>
          <w:rFonts w:asciiTheme="majorBidi" w:hAnsiTheme="majorBidi" w:cstheme="majorBidi"/>
          <w:color w:val="000000" w:themeColor="text1"/>
        </w:rPr>
        <w:t xml:space="preserve">lastic deformation first takes place </w:t>
      </w:r>
      <w:r w:rsidR="00343177" w:rsidRPr="000E18C5">
        <w:rPr>
          <w:rFonts w:asciiTheme="majorBidi" w:hAnsiTheme="majorBidi" w:cstheme="majorBidi"/>
          <w:color w:val="000000" w:themeColor="text1"/>
        </w:rPr>
        <w:t>near the gas bubble interface</w:t>
      </w:r>
      <w:r w:rsidR="00B343AB" w:rsidRPr="000E18C5">
        <w:rPr>
          <w:rFonts w:asciiTheme="majorBidi" w:hAnsiTheme="majorBidi" w:cstheme="majorBidi"/>
          <w:color w:val="000000" w:themeColor="text1"/>
        </w:rPr>
        <w:t xml:space="preserve">, particularly at </w:t>
      </w:r>
      <w:r w:rsidR="00215D8A" w:rsidRPr="000E18C5">
        <w:rPr>
          <w:rFonts w:asciiTheme="majorBidi" w:hAnsiTheme="majorBidi" w:cstheme="majorBidi"/>
          <w:color w:val="000000" w:themeColor="text1"/>
        </w:rPr>
        <w:t xml:space="preserve">the interface region of two </w:t>
      </w:r>
      <w:ins w:id="95" w:author="Hu, Shenyang" w:date="2021-04-21T13:44:00Z">
        <w:r w:rsidR="0037340B">
          <w:rPr>
            <w:rFonts w:asciiTheme="majorBidi" w:hAnsiTheme="majorBidi" w:cstheme="majorBidi"/>
            <w:color w:val="000000" w:themeColor="text1"/>
          </w:rPr>
          <w:t xml:space="preserve">nearby </w:t>
        </w:r>
      </w:ins>
      <w:r w:rsidR="00215D8A" w:rsidRPr="000E18C5">
        <w:rPr>
          <w:rFonts w:asciiTheme="majorBidi" w:hAnsiTheme="majorBidi" w:cstheme="majorBidi"/>
          <w:color w:val="000000" w:themeColor="text1"/>
        </w:rPr>
        <w:t>gas bubbles</w:t>
      </w:r>
      <w:r w:rsidR="00F27E67" w:rsidRPr="000E18C5">
        <w:rPr>
          <w:rFonts w:asciiTheme="majorBidi" w:hAnsiTheme="majorBidi" w:cstheme="majorBidi"/>
          <w:color w:val="000000" w:themeColor="text1"/>
        </w:rPr>
        <w:t xml:space="preserve"> as </w:t>
      </w:r>
      <w:r w:rsidR="00902A68" w:rsidRPr="000E18C5">
        <w:rPr>
          <w:rFonts w:asciiTheme="majorBidi" w:hAnsiTheme="majorBidi" w:cstheme="majorBidi"/>
          <w:color w:val="000000" w:themeColor="text1"/>
        </w:rPr>
        <w:t xml:space="preserve">shown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=0.054</m:t>
        </m:r>
      </m:oMath>
      <w:r w:rsidR="00215D8A" w:rsidRPr="000E18C5">
        <w:rPr>
          <w:rFonts w:asciiTheme="majorBidi" w:hAnsiTheme="majorBidi" w:cstheme="majorBidi"/>
          <w:color w:val="000000" w:themeColor="text1"/>
        </w:rPr>
        <w:t>,</w:t>
      </w:r>
      <w:r w:rsidR="00B343AB" w:rsidRPr="000E18C5">
        <w:rPr>
          <w:rFonts w:asciiTheme="majorBidi" w:hAnsiTheme="majorBidi" w:cstheme="majorBidi"/>
          <w:color w:val="000000" w:themeColor="text1"/>
        </w:rPr>
        <w:t xml:space="preserve"> </w:t>
      </w:r>
      <w:r w:rsidR="006B3C85" w:rsidRPr="000E18C5">
        <w:rPr>
          <w:rFonts w:asciiTheme="majorBidi" w:hAnsiTheme="majorBidi" w:cstheme="majorBidi"/>
          <w:color w:val="000000" w:themeColor="text1"/>
        </w:rPr>
        <w:t xml:space="preserve">where </w:t>
      </w:r>
      <w:ins w:id="96" w:author="Hu, Shenyang" w:date="2021-04-21T13:30:00Z">
        <w:r w:rsidR="00036377">
          <w:rPr>
            <w:rFonts w:asciiTheme="majorBidi" w:hAnsiTheme="majorBidi" w:cstheme="majorBidi"/>
            <w:color w:val="000000" w:themeColor="text1"/>
          </w:rPr>
          <w:t xml:space="preserve">the </w:t>
        </w:r>
      </w:ins>
      <w:r w:rsidR="000A0CEC" w:rsidRPr="000E18C5">
        <w:rPr>
          <w:rFonts w:asciiTheme="majorBidi" w:hAnsiTheme="majorBidi" w:cstheme="majorBidi"/>
          <w:color w:val="000000" w:themeColor="text1"/>
        </w:rPr>
        <w:t xml:space="preserve">stress </w:t>
      </w:r>
      <w:r w:rsidR="00BF0C3E" w:rsidRPr="000E18C5">
        <w:rPr>
          <w:rFonts w:asciiTheme="majorBidi" w:hAnsiTheme="majorBidi" w:cstheme="majorBidi"/>
          <w:color w:val="000000" w:themeColor="text1"/>
        </w:rPr>
        <w:t>concentration</w:t>
      </w:r>
      <w:del w:id="97" w:author="Hu, Shenyang" w:date="2021-04-21T13:30:00Z">
        <w:r w:rsidR="00A77CE6" w:rsidDel="00036377">
          <w:rPr>
            <w:rFonts w:asciiTheme="majorBidi" w:hAnsiTheme="majorBidi" w:cstheme="majorBidi"/>
            <w:color w:val="000000" w:themeColor="text1"/>
          </w:rPr>
          <w:delText>s</w:delText>
        </w:r>
      </w:del>
      <w:r w:rsidR="00EE791C" w:rsidRPr="000E18C5">
        <w:rPr>
          <w:rFonts w:asciiTheme="majorBidi" w:hAnsiTheme="majorBidi" w:cstheme="majorBidi"/>
          <w:color w:val="000000" w:themeColor="text1"/>
        </w:rPr>
        <w:t xml:space="preserve"> </w:t>
      </w:r>
      <w:ins w:id="98" w:author="Hu, Shenyang" w:date="2021-04-21T13:31:00Z">
        <w:r w:rsidR="00965FA1">
          <w:rPr>
            <w:rFonts w:asciiTheme="majorBidi" w:hAnsiTheme="majorBidi" w:cstheme="majorBidi"/>
            <w:color w:val="000000" w:themeColor="text1"/>
          </w:rPr>
          <w:t>is</w:t>
        </w:r>
      </w:ins>
      <w:del w:id="99" w:author="Hu, Shenyang" w:date="2021-04-21T13:31:00Z">
        <w:r w:rsidR="00A77CE6" w:rsidDel="00965FA1">
          <w:rPr>
            <w:rFonts w:asciiTheme="majorBidi" w:hAnsiTheme="majorBidi" w:cstheme="majorBidi"/>
            <w:color w:val="000000" w:themeColor="text1"/>
          </w:rPr>
          <w:delText>are</w:delText>
        </w:r>
      </w:del>
      <w:r w:rsidR="00EE791C" w:rsidRPr="000E18C5">
        <w:rPr>
          <w:rFonts w:asciiTheme="majorBidi" w:hAnsiTheme="majorBidi" w:cstheme="majorBidi"/>
          <w:color w:val="000000" w:themeColor="text1"/>
        </w:rPr>
        <w:t xml:space="preserve"> </w:t>
      </w:r>
      <w:ins w:id="100" w:author="Hu, Shenyang" w:date="2021-04-21T13:30:00Z">
        <w:r w:rsidR="00036377">
          <w:rPr>
            <w:rFonts w:asciiTheme="majorBidi" w:hAnsiTheme="majorBidi" w:cstheme="majorBidi"/>
            <w:color w:val="000000" w:themeColor="text1"/>
          </w:rPr>
          <w:t xml:space="preserve">higher than </w:t>
        </w:r>
        <w:r w:rsidR="002E40A6">
          <w:rPr>
            <w:rFonts w:asciiTheme="majorBidi" w:hAnsiTheme="majorBidi" w:cstheme="majorBidi"/>
            <w:color w:val="000000" w:themeColor="text1"/>
          </w:rPr>
          <w:t xml:space="preserve">that </w:t>
        </w:r>
      </w:ins>
      <w:ins w:id="101" w:author="Hu, Shenyang" w:date="2021-04-21T13:31:00Z">
        <w:r w:rsidR="00965FA1">
          <w:rPr>
            <w:rFonts w:asciiTheme="majorBidi" w:hAnsiTheme="majorBidi" w:cstheme="majorBidi"/>
            <w:color w:val="000000" w:themeColor="text1"/>
          </w:rPr>
          <w:t xml:space="preserve">at </w:t>
        </w:r>
      </w:ins>
      <w:ins w:id="102" w:author="Hu, Shenyang" w:date="2021-04-21T13:37:00Z">
        <w:r w:rsidR="006969BD">
          <w:rPr>
            <w:rFonts w:asciiTheme="majorBidi" w:hAnsiTheme="majorBidi" w:cstheme="majorBidi"/>
            <w:color w:val="000000" w:themeColor="text1"/>
          </w:rPr>
          <w:t xml:space="preserve">the </w:t>
        </w:r>
      </w:ins>
      <w:ins w:id="103" w:author="Hu, Shenyang" w:date="2021-04-21T13:31:00Z">
        <w:r w:rsidR="00965FA1">
          <w:rPr>
            <w:rFonts w:asciiTheme="majorBidi" w:hAnsiTheme="majorBidi" w:cstheme="majorBidi"/>
            <w:color w:val="000000" w:themeColor="text1"/>
          </w:rPr>
          <w:t>interface</w:t>
        </w:r>
      </w:ins>
      <w:ins w:id="104" w:author="Hu, Shenyang" w:date="2021-04-21T13:37:00Z">
        <w:r w:rsidR="006969BD">
          <w:rPr>
            <w:rFonts w:asciiTheme="majorBidi" w:hAnsiTheme="majorBidi" w:cstheme="majorBidi"/>
            <w:color w:val="000000" w:themeColor="text1"/>
          </w:rPr>
          <w:t xml:space="preserve"> of </w:t>
        </w:r>
        <w:r w:rsidR="00880981">
          <w:rPr>
            <w:rFonts w:asciiTheme="majorBidi" w:hAnsiTheme="majorBidi" w:cstheme="majorBidi"/>
            <w:color w:val="000000" w:themeColor="text1"/>
          </w:rPr>
          <w:t>an isolate gas bubble</w:t>
        </w:r>
      </w:ins>
      <w:del w:id="105" w:author="Hu, Shenyang" w:date="2021-04-21T13:30:00Z">
        <w:r w:rsidR="00EE791C" w:rsidRPr="000E18C5" w:rsidDel="002E40A6">
          <w:rPr>
            <w:rFonts w:asciiTheme="majorBidi" w:hAnsiTheme="majorBidi" w:cstheme="majorBidi"/>
            <w:color w:val="000000" w:themeColor="text1"/>
          </w:rPr>
          <w:delText>pre</w:delText>
        </w:r>
        <w:r w:rsidR="00150EBF" w:rsidRPr="000E18C5" w:rsidDel="002E40A6">
          <w:rPr>
            <w:rFonts w:asciiTheme="majorBidi" w:hAnsiTheme="majorBidi" w:cstheme="majorBidi"/>
            <w:color w:val="000000" w:themeColor="text1"/>
          </w:rPr>
          <w:delText>sen</w:delText>
        </w:r>
        <w:r w:rsidR="00CA458F" w:rsidDel="002E40A6">
          <w:rPr>
            <w:rFonts w:asciiTheme="majorBidi" w:hAnsiTheme="majorBidi" w:cstheme="majorBidi"/>
            <w:color w:val="000000" w:themeColor="text1"/>
          </w:rPr>
          <w:delText>t</w:delText>
        </w:r>
      </w:del>
      <w:r w:rsidR="00CA458F">
        <w:rPr>
          <w:rFonts w:asciiTheme="majorBidi" w:hAnsiTheme="majorBidi" w:cstheme="majorBidi"/>
          <w:color w:val="000000" w:themeColor="text1"/>
        </w:rPr>
        <w:t>,</w:t>
      </w:r>
      <w:r w:rsidR="00BF0C3E" w:rsidRPr="000E18C5">
        <w:rPr>
          <w:rFonts w:asciiTheme="majorBidi" w:hAnsiTheme="majorBidi" w:cstheme="majorBidi"/>
          <w:color w:val="000000" w:themeColor="text1"/>
        </w:rPr>
        <w:t xml:space="preserve"> as shown in </w:t>
      </w:r>
      <w:r w:rsidR="00107871" w:rsidRPr="000E18C5">
        <w:rPr>
          <w:rFonts w:asciiTheme="majorBidi" w:hAnsiTheme="majorBidi" w:cstheme="majorBidi"/>
          <w:color w:val="000000" w:themeColor="text1"/>
        </w:rPr>
        <w:t xml:space="preserve">Fig. 3a. </w:t>
      </w:r>
      <w:r w:rsidR="00150EBF" w:rsidRPr="000E18C5">
        <w:rPr>
          <w:rFonts w:asciiTheme="majorBidi" w:hAnsiTheme="majorBidi" w:cstheme="majorBidi"/>
          <w:color w:val="000000" w:themeColor="text1"/>
        </w:rPr>
        <w:t>With the increase of</w:t>
      </w:r>
      <w:r w:rsidR="000A0CEC" w:rsidRPr="000E18C5">
        <w:rPr>
          <w:rFonts w:asciiTheme="majorBidi" w:hAnsiTheme="majorBidi" w:cstheme="majorBidi"/>
          <w:color w:val="000000" w:themeColor="text1"/>
        </w:rPr>
        <w:t xml:space="preserve"> applied strain</w:t>
      </w:r>
      <w:r w:rsidR="00150EBF" w:rsidRPr="000E18C5">
        <w:rPr>
          <w:rFonts w:asciiTheme="majorBidi" w:hAnsiTheme="majorBidi" w:cstheme="majorBidi"/>
          <w:color w:val="000000" w:themeColor="text1"/>
        </w:rPr>
        <w:t xml:space="preserve">, </w:t>
      </w:r>
      <w:r w:rsidR="00155EAE" w:rsidRPr="000E18C5">
        <w:rPr>
          <w:rFonts w:asciiTheme="majorBidi" w:hAnsiTheme="majorBidi" w:cstheme="majorBidi"/>
          <w:color w:val="000000" w:themeColor="text1"/>
        </w:rPr>
        <w:t>plastic strain increases</w:t>
      </w:r>
      <w:r w:rsidR="00336790" w:rsidRPr="000E18C5">
        <w:rPr>
          <w:rFonts w:asciiTheme="majorBidi" w:hAnsiTheme="majorBidi" w:cstheme="majorBidi"/>
          <w:color w:val="000000" w:themeColor="text1"/>
        </w:rPr>
        <w:t xml:space="preserve">. </w:t>
      </w:r>
      <w:r w:rsidR="00A451F3" w:rsidRPr="000E18C5">
        <w:rPr>
          <w:rFonts w:asciiTheme="majorBidi" w:hAnsiTheme="majorBidi" w:cstheme="majorBidi"/>
          <w:color w:val="000000" w:themeColor="text1"/>
        </w:rPr>
        <w:t xml:space="preserve">The plastic </w:t>
      </w:r>
      <w:r w:rsidR="00205C0C" w:rsidRPr="000E18C5">
        <w:rPr>
          <w:rFonts w:asciiTheme="majorBidi" w:hAnsiTheme="majorBidi" w:cstheme="majorBidi"/>
          <w:color w:val="000000" w:themeColor="text1"/>
        </w:rPr>
        <w:t xml:space="preserve">strain </w:t>
      </w:r>
      <w:r w:rsidR="000F7294" w:rsidRPr="000E18C5">
        <w:rPr>
          <w:rFonts w:asciiTheme="majorBidi" w:hAnsiTheme="majorBidi" w:cstheme="majorBidi"/>
          <w:color w:val="000000" w:themeColor="text1"/>
        </w:rPr>
        <w:t xml:space="preserve">in regions </w:t>
      </w:r>
      <w:r w:rsidR="00205C0C" w:rsidRPr="000E18C5">
        <w:rPr>
          <w:rFonts w:asciiTheme="majorBidi" w:hAnsiTheme="majorBidi" w:cstheme="majorBidi"/>
          <w:color w:val="000000" w:themeColor="text1"/>
        </w:rPr>
        <w:t xml:space="preserve">with </w:t>
      </w:r>
      <w:r w:rsidR="000F7294" w:rsidRPr="000E18C5">
        <w:rPr>
          <w:rFonts w:asciiTheme="majorBidi" w:hAnsiTheme="majorBidi" w:cstheme="majorBidi"/>
          <w:color w:val="000000" w:themeColor="text1"/>
        </w:rPr>
        <w:t>yellow color</w:t>
      </w:r>
      <w:r w:rsidR="00205C0C" w:rsidRPr="000E18C5">
        <w:rPr>
          <w:rFonts w:asciiTheme="majorBidi" w:hAnsiTheme="majorBidi" w:cstheme="majorBidi"/>
          <w:color w:val="000000" w:themeColor="text1"/>
        </w:rPr>
        <w:t xml:space="preserve"> has</w:t>
      </w:r>
      <w:r w:rsidR="000F7294" w:rsidRPr="000E18C5">
        <w:rPr>
          <w:rFonts w:asciiTheme="majorBidi" w:hAnsiTheme="majorBidi" w:cstheme="majorBidi"/>
          <w:color w:val="000000" w:themeColor="text1"/>
        </w:rPr>
        <w:t xml:space="preserve"> </w:t>
      </w:r>
      <w:r w:rsidR="00CA458F">
        <w:rPr>
          <w:rFonts w:asciiTheme="majorBidi" w:hAnsiTheme="majorBidi" w:cstheme="majorBidi"/>
          <w:color w:val="000000" w:themeColor="text1"/>
        </w:rPr>
        <w:t xml:space="preserve">a </w:t>
      </w:r>
      <w:r w:rsidR="000F7294" w:rsidRPr="000E18C5">
        <w:rPr>
          <w:rFonts w:asciiTheme="majorBidi" w:hAnsiTheme="majorBidi" w:cstheme="majorBidi"/>
          <w:color w:val="000000" w:themeColor="text1"/>
        </w:rPr>
        <w:t>positive sign while the plastic strain in regions with green</w:t>
      </w:r>
      <w:r w:rsidR="005F3DBE" w:rsidRPr="000E18C5">
        <w:rPr>
          <w:rFonts w:asciiTheme="majorBidi" w:hAnsiTheme="majorBidi" w:cstheme="majorBidi"/>
          <w:color w:val="000000" w:themeColor="text1"/>
        </w:rPr>
        <w:t xml:space="preserve"> color </w:t>
      </w:r>
      <w:r w:rsidR="000F7294" w:rsidRPr="000E18C5">
        <w:rPr>
          <w:rFonts w:asciiTheme="majorBidi" w:hAnsiTheme="majorBidi" w:cstheme="majorBidi"/>
          <w:color w:val="000000" w:themeColor="text1"/>
        </w:rPr>
        <w:t xml:space="preserve">has </w:t>
      </w:r>
      <w:r w:rsidR="00CA458F">
        <w:rPr>
          <w:rFonts w:asciiTheme="majorBidi" w:hAnsiTheme="majorBidi" w:cstheme="majorBidi"/>
          <w:color w:val="000000" w:themeColor="text1"/>
        </w:rPr>
        <w:t xml:space="preserve">a </w:t>
      </w:r>
      <w:r w:rsidR="000F7294" w:rsidRPr="000E18C5">
        <w:rPr>
          <w:rFonts w:asciiTheme="majorBidi" w:hAnsiTheme="majorBidi" w:cstheme="majorBidi"/>
          <w:color w:val="000000" w:themeColor="text1"/>
        </w:rPr>
        <w:t>negative</w:t>
      </w:r>
      <w:r w:rsidR="004A038D" w:rsidRPr="000E18C5">
        <w:rPr>
          <w:rFonts w:asciiTheme="majorBidi" w:hAnsiTheme="majorBidi" w:cstheme="majorBidi"/>
          <w:color w:val="000000" w:themeColor="text1"/>
        </w:rPr>
        <w:t xml:space="preserve"> sign</w:t>
      </w:r>
      <w:r w:rsidR="00DC2E62" w:rsidRPr="000E18C5">
        <w:rPr>
          <w:rFonts w:asciiTheme="majorBidi" w:hAnsiTheme="majorBidi" w:cstheme="majorBidi"/>
          <w:color w:val="000000" w:themeColor="text1"/>
        </w:rPr>
        <w:t>.</w:t>
      </w:r>
      <w:r w:rsidR="0005388D" w:rsidRPr="000E18C5">
        <w:rPr>
          <w:rFonts w:asciiTheme="majorBidi" w:hAnsiTheme="majorBidi" w:cstheme="majorBidi"/>
          <w:color w:val="000000" w:themeColor="text1"/>
        </w:rPr>
        <w:t xml:space="preserve"> </w:t>
      </w:r>
      <w:r w:rsidR="00A21868" w:rsidRPr="000E18C5">
        <w:rPr>
          <w:rFonts w:asciiTheme="majorBidi" w:hAnsiTheme="majorBidi" w:cstheme="majorBidi"/>
          <w:color w:val="000000" w:themeColor="text1"/>
        </w:rPr>
        <w:t xml:space="preserve">The </w:t>
      </w:r>
      <w:ins w:id="106" w:author="Hu, Shenyang" w:date="2021-04-21T14:11:00Z">
        <w:r w:rsidR="004A39AF">
          <w:rPr>
            <w:rFonts w:asciiTheme="majorBidi" w:hAnsiTheme="majorBidi" w:cstheme="majorBidi"/>
            <w:color w:val="000000" w:themeColor="text1"/>
          </w:rPr>
          <w:t>flaky patte</w:t>
        </w:r>
      </w:ins>
      <w:ins w:id="107" w:author="Hu, Shenyang" w:date="2021-04-21T14:12:00Z">
        <w:r w:rsidR="00DF0F2A">
          <w:rPr>
            <w:rFonts w:asciiTheme="majorBidi" w:hAnsiTheme="majorBidi" w:cstheme="majorBidi"/>
            <w:color w:val="000000" w:themeColor="text1"/>
          </w:rPr>
          <w:t>r</w:t>
        </w:r>
      </w:ins>
      <w:ins w:id="108" w:author="Hu, Shenyang" w:date="2021-04-21T14:11:00Z">
        <w:r w:rsidR="004A39AF">
          <w:rPr>
            <w:rFonts w:asciiTheme="majorBidi" w:hAnsiTheme="majorBidi" w:cstheme="majorBidi"/>
            <w:color w:val="000000" w:themeColor="text1"/>
          </w:rPr>
          <w:t>n</w:t>
        </w:r>
      </w:ins>
      <w:del w:id="109" w:author="Hu, Shenyang" w:date="2021-04-21T14:11:00Z">
        <w:r w:rsidR="009E21E7" w:rsidRPr="000E18C5" w:rsidDel="004A39AF">
          <w:rPr>
            <w:rFonts w:asciiTheme="majorBidi" w:hAnsiTheme="majorBidi" w:cstheme="majorBidi"/>
            <w:color w:val="000000" w:themeColor="text1"/>
          </w:rPr>
          <w:delText>distribution</w:delText>
        </w:r>
      </w:del>
      <w:r w:rsidR="009E21E7" w:rsidRPr="000E18C5">
        <w:rPr>
          <w:rFonts w:asciiTheme="majorBidi" w:hAnsiTheme="majorBidi" w:cstheme="majorBidi"/>
          <w:color w:val="000000" w:themeColor="text1"/>
        </w:rPr>
        <w:t xml:space="preserve"> of plastic strain </w:t>
      </w:r>
      <w:ins w:id="110" w:author="Hu, Shenyang" w:date="2021-04-21T14:11:00Z">
        <w:r w:rsidR="000D6F1C">
          <w:rPr>
            <w:rFonts w:asciiTheme="majorBidi" w:hAnsiTheme="majorBidi" w:cstheme="majorBidi"/>
            <w:color w:val="000000" w:themeColor="text1"/>
          </w:rPr>
          <w:t>(</w:t>
        </w:r>
      </w:ins>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ins w:id="111" w:author="Hu, Shenyang" w:date="2021-04-21T14:12:00Z">
        <w:r w:rsidR="000D6F1C">
          <w:rPr>
            <w:rFonts w:asciiTheme="majorBidi" w:hAnsiTheme="majorBidi" w:cstheme="majorBidi"/>
            <w:color w:val="000000" w:themeColor="text1"/>
          </w:rPr>
          <w:t>)</w:t>
        </w:r>
      </w:ins>
      <w:r w:rsidR="00C04FE0" w:rsidRPr="000E18C5">
        <w:rPr>
          <w:rFonts w:asciiTheme="majorBidi" w:hAnsiTheme="majorBidi" w:cstheme="majorBidi"/>
          <w:color w:val="000000" w:themeColor="text1"/>
        </w:rPr>
        <w:t xml:space="preserve"> </w:t>
      </w:r>
      <w:ins w:id="112" w:author="Hu, Shenyang" w:date="2021-04-21T14:11:00Z">
        <w:r w:rsidR="000D6F1C">
          <w:rPr>
            <w:rFonts w:asciiTheme="majorBidi" w:hAnsiTheme="majorBidi" w:cstheme="majorBidi"/>
            <w:color w:val="000000" w:themeColor="text1"/>
          </w:rPr>
          <w:t>distribution</w:t>
        </w:r>
      </w:ins>
      <w:ins w:id="113" w:author="Hu, Shenyang" w:date="2021-04-23T10:50:00Z">
        <w:r w:rsidR="00867FF4">
          <w:rPr>
            <w:rFonts w:asciiTheme="majorBidi" w:hAnsiTheme="majorBidi" w:cstheme="majorBidi"/>
            <w:color w:val="000000" w:themeColor="text1"/>
          </w:rPr>
          <w:t xml:space="preserve"> </w:t>
        </w:r>
      </w:ins>
      <w:moveToRangeStart w:id="114" w:author="Hu, Shenyang" w:date="2021-04-23T10:50:00Z" w:name="move70067439"/>
      <w:moveTo w:id="115" w:author="Hu, Shenyang" w:date="2021-04-23T10:50:00Z">
        <w:r w:rsidR="00867FF4"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moveTo>
      <w:moveToRangeEnd w:id="114"/>
      <w:ins w:id="116" w:author="Hu, Shenyang" w:date="2021-04-23T10:50:00Z">
        <w:r w:rsidR="000D6F1C">
          <w:rPr>
            <w:rFonts w:asciiTheme="majorBidi" w:hAnsiTheme="majorBidi" w:cstheme="majorBidi"/>
            <w:color w:val="000000" w:themeColor="text1"/>
          </w:rPr>
          <w:t xml:space="preserve"> </w:t>
        </w:r>
        <w:r w:rsidR="00C04FE0" w:rsidRPr="000E18C5">
          <w:rPr>
            <w:rFonts w:asciiTheme="majorBidi" w:hAnsiTheme="majorBidi" w:cstheme="majorBidi"/>
            <w:color w:val="000000" w:themeColor="text1"/>
          </w:rPr>
          <w:t xml:space="preserve">indicates the formation of </w:t>
        </w:r>
        <w:del w:id="117" w:author="Hu, Shenyang" w:date="2021-04-23T10:51:00Z">
          <w:r w:rsidR="00C04FE0" w:rsidRPr="000E18C5" w:rsidDel="00F3420D">
            <w:rPr>
              <w:rFonts w:asciiTheme="majorBidi" w:hAnsiTheme="majorBidi" w:cstheme="majorBidi"/>
              <w:color w:val="000000" w:themeColor="text1"/>
            </w:rPr>
            <w:delText xml:space="preserve">slip </w:delText>
          </w:r>
        </w:del>
        <w:r w:rsidR="00F3420D">
          <w:rPr>
            <w:rFonts w:asciiTheme="majorBidi" w:hAnsiTheme="majorBidi" w:cstheme="majorBidi"/>
            <w:color w:val="000000" w:themeColor="text1"/>
          </w:rPr>
          <w:t>shear</w:t>
        </w:r>
        <w:r w:rsidR="00F3420D" w:rsidRPr="000E18C5">
          <w:rPr>
            <w:rFonts w:asciiTheme="majorBidi" w:hAnsiTheme="majorBidi" w:cstheme="majorBidi"/>
            <w:color w:val="000000" w:themeColor="text1"/>
          </w:rPr>
          <w:t xml:space="preserve"> </w:t>
        </w:r>
        <w:r w:rsidR="00C04FE0" w:rsidRPr="000E18C5">
          <w:rPr>
            <w:rFonts w:asciiTheme="majorBidi" w:hAnsiTheme="majorBidi" w:cstheme="majorBidi"/>
            <w:color w:val="000000" w:themeColor="text1"/>
          </w:rPr>
          <w:t>bands</w:t>
        </w:r>
        <w:r w:rsidR="00D65675">
          <w:rPr>
            <w:rFonts w:asciiTheme="majorBidi" w:hAnsiTheme="majorBidi" w:cstheme="majorBidi"/>
            <w:color w:val="000000" w:themeColor="text1"/>
          </w:rPr>
          <w:t xml:space="preserve"> </w:t>
        </w:r>
        <w:r w:rsidR="00005F5F">
          <w:rPr>
            <w:rFonts w:asciiTheme="majorBidi" w:hAnsiTheme="majorBidi" w:cstheme="majorBidi"/>
            <w:color w:val="000000" w:themeColor="text1"/>
          </w:rPr>
          <w:t>where shear strain has</w:t>
        </w:r>
        <w:r w:rsidR="00BE6C99">
          <w:rPr>
            <w:rFonts w:asciiTheme="majorBidi" w:hAnsiTheme="majorBidi" w:cstheme="majorBidi"/>
            <w:color w:val="000000" w:themeColor="text1"/>
          </w:rPr>
          <w:t xml:space="preserve"> </w:t>
        </w:r>
        <w:r w:rsidR="00005F5F">
          <w:rPr>
            <w:rFonts w:asciiTheme="majorBidi" w:hAnsiTheme="majorBidi" w:cstheme="majorBidi"/>
            <w:color w:val="000000" w:themeColor="text1"/>
          </w:rPr>
          <w:t>a</w:t>
        </w:r>
        <w:r w:rsidR="00A16510">
          <w:rPr>
            <w:rFonts w:asciiTheme="majorBidi" w:hAnsiTheme="majorBidi" w:cstheme="majorBidi"/>
            <w:color w:val="000000" w:themeColor="text1"/>
          </w:rPr>
          <w:t xml:space="preserve"> uniform and high value</w:t>
        </w:r>
        <w:moveFromRangeStart w:id="118" w:author="Hu, Shenyang" w:date="2021-04-23T10:50:00Z" w:name="move70067439"/>
        <w:del w:id="119" w:author="Hu, Shenyang" w:date="2021-04-23T11:32:00Z">
          <w:r w:rsidR="00B235E8" w:rsidRPr="000E18C5" w:rsidDel="003C2BCE">
            <w:rPr>
              <w:rFonts w:asciiTheme="majorBidi" w:hAnsiTheme="majorBidi" w:cstheme="majorBidi"/>
              <w:color w:val="000000" w:themeColor="text1"/>
            </w:rPr>
            <w:delText xml:space="preserve"> </w:delText>
          </w:r>
        </w:del>
        <w:r w:rsidR="00695A22" w:rsidRPr="000E18C5" w:rsidDel="00867FF4">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moveFromRangeEnd w:id="118"/>
        <w:r w:rsidR="003347A5" w:rsidRPr="000E18C5">
          <w:rPr>
            <w:rFonts w:asciiTheme="majorBidi" w:hAnsiTheme="majorBidi" w:cstheme="majorBidi"/>
            <w:color w:val="000000" w:themeColor="text1"/>
          </w:rPr>
          <w:t xml:space="preserve">. </w:t>
        </w:r>
        <w:del w:id="120" w:author="Hu, Shenyang" w:date="2021-04-21T14:22:00Z">
          <w:r w:rsidR="0005388D" w:rsidRPr="000E18C5" w:rsidDel="00465CCD">
            <w:rPr>
              <w:rFonts w:asciiTheme="majorBidi" w:hAnsiTheme="majorBidi" w:cstheme="majorBidi"/>
              <w:color w:val="000000" w:themeColor="text1"/>
            </w:rPr>
            <w:delText>The white lines</w:delText>
          </w:r>
        </w:del>
        <w:del w:id="121" w:author="Hu, Shenyang" w:date="2021-04-21T14:15:00Z">
          <w:r w:rsidR="0005388D" w:rsidRPr="000E18C5" w:rsidDel="00083BF9">
            <w:rPr>
              <w:rFonts w:asciiTheme="majorBidi" w:hAnsiTheme="majorBidi" w:cstheme="majorBidi"/>
              <w:color w:val="000000" w:themeColor="text1"/>
            </w:rPr>
            <w:delText xml:space="preserve"> along</w:delText>
          </w:r>
        </w:del>
        <w:del w:id="122" w:author="Hu, Shenyang" w:date="2021-04-21T14:22:00Z">
          <w:r w:rsidR="0005388D" w:rsidRPr="000E18C5" w:rsidDel="00465CCD">
            <w:rPr>
              <w:rFonts w:asciiTheme="majorBidi" w:hAnsiTheme="majorBidi" w:cstheme="majorBidi"/>
              <w:color w:val="000000" w:themeColor="text1"/>
            </w:rPr>
            <w:delText xml:space="preserve"> &lt;101&gt; directions </w:delText>
          </w:r>
        </w:del>
        <w:del w:id="123" w:author="Hu, Shenyang" w:date="2021-04-22T22:10:00Z">
          <w:r w:rsidR="0005388D" w:rsidRPr="000E18C5" w:rsidDel="00232058">
            <w:rPr>
              <w:rFonts w:asciiTheme="majorBidi" w:hAnsiTheme="majorBidi" w:cstheme="majorBidi"/>
              <w:color w:val="000000" w:themeColor="text1"/>
            </w:rPr>
            <w:delText xml:space="preserve">show the </w:delText>
          </w:r>
          <w:r w:rsidR="00977BF5" w:rsidRPr="000E18C5" w:rsidDel="00232058">
            <w:rPr>
              <w:rFonts w:asciiTheme="majorBidi" w:hAnsiTheme="majorBidi" w:cstheme="majorBidi"/>
              <w:color w:val="000000" w:themeColor="text1"/>
            </w:rPr>
            <w:delText>slip</w:delText>
          </w:r>
          <w:r w:rsidR="0005388D" w:rsidRPr="000E18C5" w:rsidDel="00232058">
            <w:rPr>
              <w:rFonts w:asciiTheme="majorBidi" w:hAnsiTheme="majorBidi" w:cstheme="majorBidi"/>
              <w:color w:val="000000" w:themeColor="text1"/>
            </w:rPr>
            <w:delText xml:space="preserve"> bands. </w:delText>
          </w:r>
          <w:r w:rsidR="004431F1" w:rsidRPr="000E18C5" w:rsidDel="00232058">
            <w:rPr>
              <w:rFonts w:asciiTheme="majorBidi" w:hAnsiTheme="majorBidi" w:cstheme="majorBidi"/>
              <w:color w:val="000000" w:themeColor="text1"/>
            </w:rPr>
            <w:delText xml:space="preserve"> </w:delText>
          </w:r>
        </w:del>
        <w:r w:rsidR="004431F1" w:rsidRPr="000E18C5">
          <w:rPr>
            <w:rFonts w:asciiTheme="majorBidi" w:hAnsiTheme="majorBidi" w:cstheme="majorBidi"/>
            <w:color w:val="000000" w:themeColor="text1"/>
          </w:rPr>
          <w:t>Fig</w:t>
        </w:r>
        <w:r w:rsidR="00B235E8" w:rsidRPr="000E18C5">
          <w:rPr>
            <w:rFonts w:asciiTheme="majorBidi" w:hAnsiTheme="majorBidi" w:cstheme="majorBidi"/>
            <w:color w:val="000000" w:themeColor="text1"/>
          </w:rPr>
          <w:t>ure</w:t>
        </w:r>
        <w:r w:rsidR="004431F1" w:rsidRPr="000E18C5">
          <w:rPr>
            <w:rFonts w:asciiTheme="majorBidi" w:hAnsiTheme="majorBidi" w:cstheme="majorBidi"/>
            <w:color w:val="000000" w:themeColor="text1"/>
          </w:rPr>
          <w:t xml:space="preserve"> </w:t>
        </w:r>
        <w:r w:rsidR="00B235E8" w:rsidRPr="000E18C5">
          <w:rPr>
            <w:rFonts w:asciiTheme="majorBidi" w:hAnsiTheme="majorBidi" w:cstheme="majorBidi"/>
            <w:color w:val="000000" w:themeColor="text1"/>
          </w:rPr>
          <w:t>6</w:t>
        </w:r>
        <w:r w:rsidR="00A26937" w:rsidRPr="000E18C5">
          <w:rPr>
            <w:rFonts w:asciiTheme="majorBidi" w:hAnsiTheme="majorBidi" w:cstheme="majorBidi"/>
            <w:color w:val="000000" w:themeColor="text1"/>
          </w:rPr>
          <w:t xml:space="preserve"> plots the distributions of </w:t>
        </w:r>
        <w:r w:rsidR="00CA458F">
          <w:rPr>
            <w:rFonts w:asciiTheme="majorBidi" w:hAnsiTheme="majorBidi" w:cstheme="majorBidi"/>
            <w:color w:val="000000" w:themeColor="text1"/>
          </w:rPr>
          <w:t xml:space="preserve">the </w:t>
        </w:r>
        <w:r w:rsidR="00A26937" w:rsidRPr="000E18C5">
          <w:rPr>
            <w:rFonts w:asciiTheme="majorBidi" w:hAnsiTheme="majorBidi" w:cstheme="majorBidi"/>
            <w:color w:val="000000" w:themeColor="text1"/>
          </w:rPr>
          <w:t xml:space="preserve">shear stress component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B235E8" w:rsidRPr="000E18C5">
          <w:rPr>
            <w:rFonts w:asciiTheme="majorBidi" w:hAnsiTheme="majorBidi" w:cstheme="majorBidi"/>
            <w:color w:val="000000" w:themeColor="text1"/>
          </w:rPr>
          <w:t xml:space="preserve"> </w:t>
        </w:r>
        <w:r w:rsidR="001D149E" w:rsidRPr="000E18C5">
          <w:rPr>
            <w:rFonts w:asciiTheme="majorBidi" w:hAnsiTheme="majorBidi" w:cstheme="majorBidi"/>
            <w:color w:val="000000" w:themeColor="text1"/>
          </w:rPr>
          <w:t xml:space="preserve">on </w:t>
        </w:r>
        <w:r w:rsidR="001D149E" w:rsidRPr="000E18C5">
          <w:rPr>
            <w:rFonts w:asciiTheme="majorBidi" w:hAnsiTheme="majorBidi" w:cstheme="majorBidi"/>
            <w:color w:val="000000"/>
          </w:rPr>
          <w:t xml:space="preserve">the center plane S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r w:rsidR="00A94918" w:rsidRPr="000E18C5">
          <w:rPr>
            <w:rFonts w:asciiTheme="majorBidi" w:hAnsiTheme="majorBidi" w:cstheme="majorBidi"/>
            <w:color w:val="000000" w:themeColor="text1"/>
          </w:rPr>
          <w:t xml:space="preserve">. </w:t>
        </w:r>
        <w:r w:rsidR="00B72D13" w:rsidRPr="000E18C5">
          <w:rPr>
            <w:rFonts w:asciiTheme="majorBidi" w:hAnsiTheme="majorBidi" w:cstheme="majorBidi"/>
            <w:color w:val="000000" w:themeColor="text1"/>
          </w:rPr>
          <w:t>The white lines</w:t>
        </w:r>
        <w:r w:rsidR="00B72D13">
          <w:rPr>
            <w:rFonts w:asciiTheme="majorBidi" w:hAnsiTheme="majorBidi" w:cstheme="majorBidi"/>
            <w:color w:val="000000" w:themeColor="text1"/>
          </w:rPr>
          <w:t xml:space="preserve"> show the</w:t>
        </w:r>
        <w:r w:rsidR="00B72D13" w:rsidRPr="000E18C5">
          <w:rPr>
            <w:rFonts w:asciiTheme="majorBidi" w:hAnsiTheme="majorBidi" w:cstheme="majorBidi"/>
            <w:color w:val="000000" w:themeColor="text1"/>
          </w:rPr>
          <w:t xml:space="preserve"> &lt;101&gt; directions</w:t>
        </w:r>
        <w:r w:rsidR="00B72D13">
          <w:rPr>
            <w:rFonts w:asciiTheme="majorBidi" w:hAnsiTheme="majorBidi" w:cstheme="majorBidi"/>
            <w:color w:val="000000" w:themeColor="text1"/>
          </w:rPr>
          <w:t xml:space="preserve">. </w:t>
        </w:r>
        <w:r w:rsidR="00B72D13" w:rsidRPr="000E18C5">
          <w:rPr>
            <w:rFonts w:asciiTheme="majorBidi" w:hAnsiTheme="majorBidi" w:cstheme="majorBidi"/>
            <w:color w:val="000000" w:themeColor="text1"/>
          </w:rPr>
          <w:t xml:space="preserve"> </w:t>
        </w:r>
        <w:r w:rsidR="005B3F13">
          <w:rPr>
            <w:rFonts w:asciiTheme="majorBidi" w:hAnsiTheme="majorBidi" w:cstheme="majorBidi"/>
            <w:color w:val="000000" w:themeColor="text1"/>
          </w:rPr>
          <w:t>From</w:t>
        </w:r>
        <w:r w:rsidR="008E3FFC">
          <w:rPr>
            <w:rFonts w:asciiTheme="majorBidi" w:hAnsiTheme="majorBidi" w:cstheme="majorBidi"/>
            <w:color w:val="000000" w:themeColor="text1"/>
          </w:rPr>
          <w:t xml:space="preserve"> the </w:t>
        </w:r>
        <w:r w:rsidR="008E3FFC">
          <w:rPr>
            <w:rFonts w:asciiTheme="majorBidi" w:hAnsiTheme="majorBidi" w:cstheme="majorBidi"/>
            <w:color w:val="000000" w:themeColor="text1"/>
          </w:rPr>
          <w:lastRenderedPageBreak/>
          <w:t>results in</w:t>
        </w:r>
        <w:r w:rsidR="009E60C0">
          <w:rPr>
            <w:rFonts w:asciiTheme="majorBidi" w:hAnsiTheme="majorBidi" w:cstheme="majorBidi"/>
            <w:color w:val="000000" w:themeColor="text1"/>
          </w:rPr>
          <w:t xml:space="preserve"> Fig.6</w:t>
        </w:r>
        <w:r w:rsidR="00F67561">
          <w:rPr>
            <w:rFonts w:asciiTheme="majorBidi" w:hAnsiTheme="majorBidi" w:cstheme="majorBidi"/>
            <w:color w:val="000000" w:themeColor="text1"/>
          </w:rPr>
          <w:t xml:space="preserve">, </w:t>
        </w:r>
        <w:r w:rsidR="009E60C0">
          <w:rPr>
            <w:rFonts w:asciiTheme="majorBidi" w:hAnsiTheme="majorBidi" w:cstheme="majorBidi"/>
            <w:color w:val="000000" w:themeColor="text1"/>
          </w:rPr>
          <w:t xml:space="preserve">we can see that </w:t>
        </w:r>
        <w:del w:id="124" w:author="Hu, Shenyang" w:date="2021-04-21T14:57:00Z">
          <w:r w:rsidR="00A94918" w:rsidRPr="000E18C5" w:rsidDel="009E60C0">
            <w:rPr>
              <w:rFonts w:asciiTheme="majorBidi" w:hAnsiTheme="majorBidi" w:cstheme="majorBidi"/>
              <w:color w:val="000000" w:themeColor="text1"/>
            </w:rPr>
            <w:delText xml:space="preserve">It is </w:delText>
          </w:r>
        </w:del>
        <w:del w:id="125" w:author="Hu, Shenyang" w:date="2021-04-21T14:24:00Z">
          <w:r w:rsidR="00D84FE9" w:rsidDel="005B7643">
            <w:rPr>
              <w:rFonts w:asciiTheme="majorBidi" w:hAnsiTheme="majorBidi" w:cstheme="majorBidi"/>
              <w:color w:val="000000" w:themeColor="text1"/>
            </w:rPr>
            <w:delText xml:space="preserve">more </w:delText>
          </w:r>
        </w:del>
        <w:del w:id="126" w:author="Hu, Shenyang" w:date="2021-04-21T14:57:00Z">
          <w:r w:rsidR="00A94918" w:rsidRPr="000E18C5" w:rsidDel="009E60C0">
            <w:rPr>
              <w:rFonts w:asciiTheme="majorBidi" w:hAnsiTheme="majorBidi" w:cstheme="majorBidi"/>
              <w:color w:val="000000" w:themeColor="text1"/>
            </w:rPr>
            <w:delText xml:space="preserve">clearly seen that </w:delText>
          </w:r>
        </w:del>
        <w:r w:rsidR="005201D4">
          <w:rPr>
            <w:rFonts w:asciiTheme="majorBidi" w:hAnsiTheme="majorBidi" w:cstheme="majorBidi"/>
            <w:color w:val="000000" w:themeColor="text1"/>
          </w:rPr>
          <w:t>1)</w:t>
        </w:r>
        <w:r w:rsidR="009607B2">
          <w:rPr>
            <w:rFonts w:asciiTheme="majorBidi" w:hAnsiTheme="majorBidi" w:cstheme="majorBidi"/>
            <w:color w:val="000000" w:themeColor="text1"/>
          </w:rPr>
          <w:t xml:space="preserve"> </w:t>
        </w:r>
        <w:r w:rsidR="000A1BBC">
          <w:rPr>
            <w:rFonts w:asciiTheme="majorBidi" w:hAnsiTheme="majorBidi" w:cstheme="majorBidi"/>
            <w:color w:val="000000" w:themeColor="text1"/>
          </w:rPr>
          <w:t xml:space="preserve">most </w:t>
        </w:r>
        <w:r w:rsidR="009607B2">
          <w:rPr>
            <w:rFonts w:asciiTheme="majorBidi" w:hAnsiTheme="majorBidi" w:cstheme="majorBidi"/>
            <w:color w:val="000000" w:themeColor="text1"/>
          </w:rPr>
          <w:t xml:space="preserve">bands of </w:t>
        </w:r>
        <w:r w:rsidR="0081186E">
          <w:rPr>
            <w:rFonts w:asciiTheme="majorBidi" w:hAnsiTheme="majorBidi" w:cstheme="majorBidi"/>
            <w:color w:val="000000" w:themeColor="text1"/>
          </w:rPr>
          <w:t xml:space="preserve">shear stress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81186E">
          <w:rPr>
            <w:rFonts w:asciiTheme="majorBidi" w:hAnsiTheme="majorBidi" w:cstheme="majorBidi"/>
            <w:color w:val="000000" w:themeColor="text1"/>
          </w:rPr>
          <w:t xml:space="preserve"> </w:t>
        </w:r>
        <w:r w:rsidR="000D0A71">
          <w:rPr>
            <w:rFonts w:asciiTheme="majorBidi" w:hAnsiTheme="majorBidi" w:cstheme="majorBidi"/>
            <w:color w:val="000000" w:themeColor="text1"/>
          </w:rPr>
          <w:t>align</w:t>
        </w:r>
        <w:r w:rsidR="0081186E">
          <w:rPr>
            <w:rFonts w:asciiTheme="majorBidi" w:hAnsiTheme="majorBidi" w:cstheme="majorBidi"/>
            <w:color w:val="000000" w:themeColor="text1"/>
          </w:rPr>
          <w:t xml:space="preserve"> along the</w:t>
        </w:r>
        <w:r w:rsidR="00FC3DB0">
          <w:rPr>
            <w:rFonts w:asciiTheme="majorBidi" w:hAnsiTheme="majorBidi" w:cstheme="majorBidi"/>
            <w:color w:val="000000" w:themeColor="text1"/>
          </w:rPr>
          <w:t xml:space="preserve"> </w:t>
        </w:r>
        <w:r w:rsidR="00FC3DB0" w:rsidRPr="000E18C5">
          <w:rPr>
            <w:rFonts w:asciiTheme="majorBidi" w:hAnsiTheme="majorBidi" w:cstheme="majorBidi"/>
            <w:color w:val="000000" w:themeColor="text1"/>
          </w:rPr>
          <w:t>&lt;101&gt; directions</w:t>
        </w:r>
        <w:r w:rsidR="000D0A71">
          <w:rPr>
            <w:rFonts w:asciiTheme="majorBidi" w:hAnsiTheme="majorBidi" w:cstheme="majorBidi"/>
            <w:color w:val="000000" w:themeColor="text1"/>
          </w:rPr>
          <w:t xml:space="preserve"> </w:t>
        </w:r>
        <w:r w:rsidR="00B074BA">
          <w:rPr>
            <w:rFonts w:asciiTheme="majorBidi" w:hAnsiTheme="majorBidi" w:cstheme="majorBidi"/>
            <w:color w:val="000000" w:themeColor="text1"/>
          </w:rPr>
          <w:t xml:space="preserve">while the effect of grain orientation </w:t>
        </w:r>
        <w:r w:rsidR="00ED3007">
          <w:rPr>
            <w:rFonts w:asciiTheme="majorBidi" w:hAnsiTheme="majorBidi" w:cstheme="majorBidi"/>
            <w:color w:val="000000" w:themeColor="text1"/>
          </w:rPr>
          <w:t xml:space="preserve">on shear stress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ED3007">
          <w:rPr>
            <w:rFonts w:asciiTheme="majorBidi" w:hAnsiTheme="majorBidi" w:cstheme="majorBidi"/>
            <w:color w:val="000000" w:themeColor="text1"/>
          </w:rPr>
          <w:t xml:space="preserve"> </w:t>
        </w:r>
        <w:r w:rsidR="00796EC6">
          <w:rPr>
            <w:rFonts w:asciiTheme="majorBidi" w:hAnsiTheme="majorBidi" w:cstheme="majorBidi"/>
            <w:color w:val="000000" w:themeColor="text1"/>
          </w:rPr>
          <w:t xml:space="preserve">is minor. </w:t>
        </w:r>
        <w:r w:rsidR="0061756F">
          <w:rPr>
            <w:rFonts w:asciiTheme="majorBidi" w:hAnsiTheme="majorBidi" w:cstheme="majorBidi"/>
            <w:color w:val="000000" w:themeColor="text1"/>
          </w:rPr>
          <w:t xml:space="preserve">The isotropic elastic properties </w:t>
        </w:r>
        <w:r w:rsidR="00C30510">
          <w:rPr>
            <w:rFonts w:asciiTheme="majorBidi" w:hAnsiTheme="majorBidi" w:cstheme="majorBidi"/>
            <w:color w:val="000000" w:themeColor="text1"/>
          </w:rPr>
          <w:t xml:space="preserve">of </w:t>
        </w:r>
        <w:r w:rsidR="000B4087">
          <w:rPr>
            <w:rFonts w:asciiTheme="majorBidi" w:hAnsiTheme="majorBidi" w:cstheme="majorBidi"/>
            <w:color w:val="000000" w:themeColor="text1"/>
          </w:rPr>
          <w:t>UMo</w:t>
        </w:r>
        <w:r w:rsidR="00591269">
          <w:rPr>
            <w:rFonts w:asciiTheme="majorBidi" w:hAnsiTheme="majorBidi" w:cstheme="majorBidi"/>
            <w:color w:val="000000" w:themeColor="text1"/>
          </w:rPr>
          <w:t xml:space="preserve"> </w:t>
        </w:r>
        <w:r w:rsidR="006A3170">
          <w:rPr>
            <w:rFonts w:asciiTheme="majorBidi" w:hAnsiTheme="majorBidi" w:cstheme="majorBidi"/>
            <w:color w:val="000000" w:themeColor="text1"/>
          </w:rPr>
          <w:t>, which has</w:t>
        </w:r>
        <w:r w:rsidR="00591269">
          <w:rPr>
            <w:rFonts w:asciiTheme="majorBidi" w:hAnsiTheme="majorBidi" w:cstheme="majorBidi"/>
            <w:color w:val="000000" w:themeColor="text1"/>
          </w:rPr>
          <w:t xml:space="preserve"> </w:t>
        </w:r>
        <w:r w:rsidR="00CF2ACE">
          <w:rPr>
            <w:rFonts w:asciiTheme="majorBidi" w:hAnsiTheme="majorBidi" w:cstheme="majorBidi"/>
            <w:color w:val="000000" w:themeColor="text1"/>
          </w:rPr>
          <w:t>the Zener ratio</w:t>
        </w:r>
        <w:r w:rsidR="00340D8B">
          <w:rPr>
            <w:rFonts w:asciiTheme="majorBidi" w:hAnsiTheme="majorBidi" w:cstheme="majorBidi"/>
            <w:color w:val="000000" w:themeColor="text1"/>
          </w:rPr>
          <w:t xml:space="preserve"> </w:t>
        </w:r>
        <w:r w:rsidR="003135B9">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2C</m:t>
              </m:r>
            </m:e>
            <m:sub>
              <m:r>
                <w:rPr>
                  <w:rFonts w:ascii="Cambria Math" w:hAnsi="Cambria Math" w:cstheme="majorBidi"/>
                  <w:color w:val="000000" w:themeColor="text1"/>
                </w:rPr>
                <m:t>44</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12</m:t>
              </m:r>
            </m:sub>
          </m:sSub>
          <m:r>
            <w:rPr>
              <w:rFonts w:ascii="Cambria Math" w:hAnsi="Cambria Math" w:cstheme="majorBidi"/>
              <w:color w:val="000000" w:themeColor="text1"/>
            </w:rPr>
            <m:t>))</m:t>
          </m:r>
        </m:oMath>
        <w:r w:rsidR="005E544A">
          <w:rPr>
            <w:rFonts w:asciiTheme="majorBidi" w:hAnsiTheme="majorBidi" w:cstheme="majorBidi"/>
            <w:color w:val="000000" w:themeColor="text1"/>
          </w:rPr>
          <w:t xml:space="preserve"> of 1,</w:t>
        </w:r>
        <w:r w:rsidR="003135B9">
          <w:rPr>
            <w:rFonts w:asciiTheme="majorBidi" w:hAnsiTheme="majorBidi" w:cstheme="majorBidi"/>
            <w:color w:val="000000" w:themeColor="text1"/>
          </w:rPr>
          <w:t xml:space="preserve"> </w:t>
        </w:r>
        <w:r w:rsidR="00D7610C">
          <w:rPr>
            <w:rFonts w:asciiTheme="majorBidi" w:hAnsiTheme="majorBidi" w:cstheme="majorBidi"/>
            <w:color w:val="000000" w:themeColor="text1"/>
          </w:rPr>
          <w:t xml:space="preserve">can explains </w:t>
        </w:r>
        <w:r w:rsidR="005E544A">
          <w:rPr>
            <w:rFonts w:asciiTheme="majorBidi" w:hAnsiTheme="majorBidi" w:cstheme="majorBidi"/>
            <w:color w:val="000000" w:themeColor="text1"/>
          </w:rPr>
          <w:t>the grain orientation independen</w:t>
        </w:r>
        <w:r w:rsidR="00726051">
          <w:rPr>
            <w:rFonts w:asciiTheme="majorBidi" w:hAnsiTheme="majorBidi" w:cstheme="majorBidi"/>
            <w:color w:val="000000" w:themeColor="text1"/>
          </w:rPr>
          <w:t>ce of shear stress</w:t>
        </w:r>
        <w:r w:rsidR="006218CE">
          <w:rPr>
            <w:rFonts w:asciiTheme="majorBidi" w:hAnsiTheme="majorBidi" w:cstheme="majorBidi"/>
            <w:color w:val="000000" w:themeColor="text1"/>
          </w:rPr>
          <w:t>es</w:t>
        </w:r>
        <w:r w:rsidR="003135B9">
          <w:rPr>
            <w:rFonts w:asciiTheme="majorBidi" w:hAnsiTheme="majorBidi" w:cstheme="majorBidi"/>
            <w:color w:val="000000" w:themeColor="text1"/>
          </w:rPr>
          <w:t>,</w:t>
        </w:r>
        <w:r w:rsidR="005C54C6">
          <w:rPr>
            <w:rFonts w:asciiTheme="majorBidi" w:hAnsiTheme="majorBidi" w:cstheme="majorBidi"/>
            <w:color w:val="000000" w:themeColor="text1"/>
          </w:rPr>
          <w:t xml:space="preserve"> </w:t>
        </w:r>
        <w:r w:rsidR="006F6444">
          <w:rPr>
            <w:rFonts w:asciiTheme="majorBidi" w:hAnsiTheme="majorBidi" w:cstheme="majorBidi"/>
            <w:color w:val="000000" w:themeColor="text1"/>
          </w:rPr>
          <w:t xml:space="preserve"> </w:t>
        </w:r>
        <w:r w:rsidR="005270C1">
          <w:rPr>
            <w:rFonts w:asciiTheme="majorBidi" w:hAnsiTheme="majorBidi" w:cstheme="majorBidi"/>
            <w:color w:val="000000" w:themeColor="text1"/>
          </w:rPr>
          <w:t xml:space="preserve">and </w:t>
        </w:r>
        <w:r w:rsidR="005D5E78">
          <w:rPr>
            <w:rFonts w:asciiTheme="majorBidi" w:hAnsiTheme="majorBidi" w:cstheme="majorBidi"/>
            <w:color w:val="000000" w:themeColor="text1"/>
          </w:rPr>
          <w:t>2</w:t>
        </w:r>
        <w:r w:rsidR="00A840C2">
          <w:rPr>
            <w:rFonts w:asciiTheme="majorBidi" w:hAnsiTheme="majorBidi" w:cstheme="majorBidi"/>
            <w:color w:val="000000" w:themeColor="text1"/>
          </w:rPr>
          <w:t>)</w:t>
        </w:r>
        <w:r w:rsidR="005201D4">
          <w:rPr>
            <w:rFonts w:asciiTheme="majorBidi" w:hAnsiTheme="majorBidi" w:cstheme="majorBidi"/>
            <w:color w:val="000000" w:themeColor="text1"/>
          </w:rPr>
          <w:t xml:space="preserve"> </w:t>
        </w:r>
        <w:r w:rsidR="00093AC4" w:rsidRPr="000E18C5">
          <w:rPr>
            <w:rFonts w:asciiTheme="majorBidi" w:hAnsiTheme="majorBidi" w:cstheme="majorBidi"/>
            <w:color w:val="000000" w:themeColor="text1"/>
          </w:rPr>
          <w:t xml:space="preserve">the alignment of gas bubbles </w:t>
        </w:r>
        <w:r w:rsidR="00207B37" w:rsidRPr="000E18C5">
          <w:rPr>
            <w:rFonts w:asciiTheme="majorBidi" w:hAnsiTheme="majorBidi" w:cstheme="majorBidi"/>
            <w:color w:val="000000" w:themeColor="text1"/>
          </w:rPr>
          <w:t>along</w:t>
        </w:r>
        <w:r w:rsidR="00CA458F">
          <w:rPr>
            <w:rFonts w:asciiTheme="majorBidi" w:hAnsiTheme="majorBidi" w:cstheme="majorBidi"/>
            <w:color w:val="000000" w:themeColor="text1"/>
          </w:rPr>
          <w:t xml:space="preserve"> the</w:t>
        </w:r>
        <w:r w:rsidR="00207B37" w:rsidRPr="000E18C5">
          <w:rPr>
            <w:rFonts w:asciiTheme="majorBidi" w:hAnsiTheme="majorBidi" w:cstheme="majorBidi"/>
            <w:color w:val="000000" w:themeColor="text1"/>
          </w:rPr>
          <w:t xml:space="preserve"> &lt;101&gt; direction </w:t>
        </w:r>
        <w:del w:id="127" w:author="Hu, Shenyang" w:date="2021-04-21T14:28:00Z">
          <w:r w:rsidR="00207B37" w:rsidRPr="000E18C5" w:rsidDel="004D56FC">
            <w:rPr>
              <w:rFonts w:asciiTheme="majorBidi" w:hAnsiTheme="majorBidi" w:cstheme="majorBidi"/>
              <w:color w:val="000000" w:themeColor="text1"/>
            </w:rPr>
            <w:delText xml:space="preserve">results in </w:delText>
          </w:r>
          <w:r w:rsidR="00F254EA" w:rsidDel="004D56FC">
            <w:rPr>
              <w:rFonts w:asciiTheme="majorBidi" w:hAnsiTheme="majorBidi" w:cstheme="majorBidi"/>
              <w:color w:val="000000" w:themeColor="text1"/>
            </w:rPr>
            <w:delText xml:space="preserve">shear </w:delText>
          </w:r>
          <w:r w:rsidR="005A061F" w:rsidDel="004D56FC">
            <w:rPr>
              <w:rFonts w:asciiTheme="majorBidi" w:hAnsiTheme="majorBidi" w:cstheme="majorBidi"/>
              <w:color w:val="000000" w:themeColor="text1"/>
            </w:rPr>
            <w:delText xml:space="preserve">bands with high </w:delText>
          </w:r>
          <w:r w:rsidR="00F010B2" w:rsidRPr="000E18C5" w:rsidDel="004D56FC">
            <w:rPr>
              <w:rFonts w:asciiTheme="majorBidi" w:hAnsiTheme="majorBidi" w:cstheme="majorBidi"/>
              <w:color w:val="000000" w:themeColor="text1"/>
            </w:rPr>
            <w:delText>shear stress</w:delText>
          </w:r>
          <w:r w:rsidR="005A061F" w:rsidDel="004D56FC">
            <w:rPr>
              <w:rFonts w:asciiTheme="majorBidi" w:hAnsiTheme="majorBidi" w:cstheme="majorBidi"/>
              <w:color w:val="000000" w:themeColor="text1"/>
            </w:rPr>
            <w:delText>es</w:delText>
          </w:r>
        </w:del>
        <w:r w:rsidR="004D56FC">
          <w:rPr>
            <w:rFonts w:asciiTheme="majorBidi" w:hAnsiTheme="majorBidi" w:cstheme="majorBidi"/>
            <w:color w:val="000000" w:themeColor="text1"/>
          </w:rPr>
          <w:t>enhances the shear stress bands</w:t>
        </w:r>
        <w:r w:rsidR="00AF4E84" w:rsidRPr="000E18C5">
          <w:rPr>
            <w:rFonts w:asciiTheme="majorBidi" w:hAnsiTheme="majorBidi" w:cstheme="majorBidi"/>
            <w:color w:val="000000" w:themeColor="text1"/>
          </w:rPr>
          <w:t xml:space="preserve"> for both cases </w:t>
        </w:r>
        <w:r w:rsidR="00703B9A" w:rsidRPr="000E18C5">
          <w:rPr>
            <w:rFonts w:asciiTheme="majorBidi" w:hAnsiTheme="majorBidi" w:cstheme="majorBidi"/>
            <w:color w:val="000000" w:themeColor="text1"/>
          </w:rPr>
          <w:t xml:space="preserve">of gas bubbles </w:t>
        </w:r>
        <w:r w:rsidR="00CA458F">
          <w:rPr>
            <w:rFonts w:asciiTheme="majorBidi" w:hAnsiTheme="majorBidi" w:cstheme="majorBidi"/>
            <w:color w:val="000000" w:themeColor="text1"/>
          </w:rPr>
          <w:t>(</w:t>
        </w:r>
        <w:r w:rsidR="00703B9A" w:rsidRPr="000E18C5">
          <w:rPr>
            <w:rFonts w:asciiTheme="majorBidi" w:hAnsiTheme="majorBidi" w:cstheme="majorBidi"/>
            <w:color w:val="000000" w:themeColor="text1"/>
          </w:rPr>
          <w:t>with low and high initial pressures</w:t>
        </w:r>
        <w:r w:rsidR="00CA458F">
          <w:rPr>
            <w:rFonts w:asciiTheme="majorBidi" w:hAnsiTheme="majorBidi" w:cstheme="majorBidi"/>
            <w:color w:val="000000" w:themeColor="text1"/>
          </w:rPr>
          <w:t>)</w:t>
        </w:r>
        <w:r w:rsidR="00703B9A" w:rsidRPr="000E18C5">
          <w:rPr>
            <w:rFonts w:asciiTheme="majorBidi" w:hAnsiTheme="majorBidi" w:cstheme="majorBidi"/>
            <w:color w:val="000000" w:themeColor="text1"/>
          </w:rPr>
          <w:t>.</w:t>
        </w:r>
        <w:r w:rsidR="008E3FFC">
          <w:rPr>
            <w:rFonts w:asciiTheme="majorBidi" w:hAnsiTheme="majorBidi" w:cstheme="majorBidi"/>
            <w:color w:val="000000" w:themeColor="text1"/>
          </w:rPr>
          <w:t xml:space="preserve"> </w:t>
        </w:r>
        <w:r w:rsidR="00EA6FC4">
          <w:rPr>
            <w:rFonts w:asciiTheme="majorBidi" w:hAnsiTheme="majorBidi" w:cstheme="majorBidi"/>
            <w:color w:val="000000" w:themeColor="text1"/>
          </w:rPr>
          <w:t xml:space="preserve">Compared with the shear stress, </w:t>
        </w:r>
        <w:r w:rsidR="00E64E6F">
          <w:rPr>
            <w:rFonts w:asciiTheme="majorBidi" w:hAnsiTheme="majorBidi" w:cstheme="majorBidi"/>
            <w:color w:val="000000" w:themeColor="text1"/>
          </w:rPr>
          <w:t>the bands of</w:t>
        </w:r>
        <w:r w:rsidR="00EA6FC4">
          <w:rPr>
            <w:rFonts w:asciiTheme="majorBidi" w:hAnsiTheme="majorBidi" w:cstheme="majorBidi"/>
            <w:color w:val="000000" w:themeColor="text1"/>
          </w:rPr>
          <w:t xml:space="preserve"> shear plastic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EA6FC4">
          <w:rPr>
            <w:rFonts w:asciiTheme="majorBidi" w:hAnsiTheme="majorBidi" w:cstheme="majorBidi"/>
            <w:color w:val="000000" w:themeColor="text1"/>
          </w:rPr>
          <w:t>)</w:t>
        </w:r>
        <w:r w:rsidR="00EA6FC4" w:rsidRPr="000E18C5">
          <w:rPr>
            <w:rFonts w:asciiTheme="majorBidi" w:hAnsiTheme="majorBidi" w:cstheme="majorBidi"/>
            <w:color w:val="000000" w:themeColor="text1"/>
          </w:rPr>
          <w:t xml:space="preserve"> </w:t>
        </w:r>
        <w:r w:rsidR="00EA6FC4">
          <w:rPr>
            <w:rFonts w:asciiTheme="majorBidi" w:hAnsiTheme="majorBidi" w:cstheme="majorBidi"/>
            <w:color w:val="000000" w:themeColor="text1"/>
          </w:rPr>
          <w:t>shown in Fig</w:t>
        </w:r>
        <w:r w:rsidR="00FC6176">
          <w:rPr>
            <w:rFonts w:asciiTheme="majorBidi" w:hAnsiTheme="majorBidi" w:cstheme="majorBidi"/>
            <w:color w:val="000000" w:themeColor="text1"/>
          </w:rPr>
          <w:t xml:space="preserve">. 5 does not </w:t>
        </w:r>
        <w:r w:rsidR="00FC4F59">
          <w:rPr>
            <w:rFonts w:asciiTheme="majorBidi" w:hAnsiTheme="majorBidi" w:cstheme="majorBidi"/>
            <w:color w:val="000000" w:themeColor="text1"/>
          </w:rPr>
          <w:t xml:space="preserve">well </w:t>
        </w:r>
        <w:r w:rsidR="00CB7B22">
          <w:rPr>
            <w:rFonts w:asciiTheme="majorBidi" w:hAnsiTheme="majorBidi" w:cstheme="majorBidi"/>
            <w:color w:val="000000" w:themeColor="text1"/>
          </w:rPr>
          <w:t xml:space="preserve">align along the </w:t>
        </w:r>
        <w:r w:rsidR="00CB7B22" w:rsidRPr="000E18C5">
          <w:rPr>
            <w:rFonts w:asciiTheme="majorBidi" w:hAnsiTheme="majorBidi" w:cstheme="majorBidi"/>
            <w:color w:val="000000" w:themeColor="text1"/>
          </w:rPr>
          <w:t>&lt;101&gt; directions</w:t>
        </w:r>
        <w:r w:rsidR="0036553A">
          <w:rPr>
            <w:rFonts w:asciiTheme="majorBidi" w:hAnsiTheme="majorBidi" w:cstheme="majorBidi"/>
            <w:color w:val="000000" w:themeColor="text1"/>
          </w:rPr>
          <w:t xml:space="preserve">. This is </w:t>
        </w:r>
        <w:r w:rsidR="00233E15">
          <w:rPr>
            <w:rFonts w:asciiTheme="majorBidi" w:hAnsiTheme="majorBidi" w:cstheme="majorBidi"/>
            <w:color w:val="000000" w:themeColor="text1"/>
          </w:rPr>
          <w:t xml:space="preserve">because </w:t>
        </w:r>
        <w:del w:id="128" w:author="Hu, Shenyang" w:date="2021-04-23T10:05:00Z">
          <w:r w:rsidR="00703B9A" w:rsidRPr="000E18C5" w:rsidDel="00233E15">
            <w:rPr>
              <w:rFonts w:asciiTheme="majorBidi" w:hAnsiTheme="majorBidi" w:cstheme="majorBidi"/>
              <w:color w:val="000000" w:themeColor="text1"/>
            </w:rPr>
            <w:delText xml:space="preserve"> </w:delText>
          </w:r>
          <w:r w:rsidR="00111335" w:rsidRPr="000E18C5" w:rsidDel="00233E15">
            <w:rPr>
              <w:rFonts w:asciiTheme="majorBidi" w:hAnsiTheme="majorBidi" w:cstheme="majorBidi"/>
              <w:color w:val="000000" w:themeColor="text1"/>
            </w:rPr>
            <w:delText>F</w:delText>
          </w:r>
          <w:r w:rsidR="0006542C" w:rsidRPr="000E18C5" w:rsidDel="00233E15">
            <w:rPr>
              <w:rFonts w:asciiTheme="majorBidi" w:hAnsiTheme="majorBidi" w:cstheme="majorBidi"/>
              <w:color w:val="000000" w:themeColor="text1"/>
            </w:rPr>
            <w:delText>or gas bubbles with higher initial pressure</w:delText>
          </w:r>
        </w:del>
        <w:del w:id="129" w:author="Hu, Shenyang" w:date="2021-04-22T23:03:00Z">
          <w:r w:rsidR="0006542C" w:rsidRPr="000E18C5" w:rsidDel="00AA15B6">
            <w:rPr>
              <w:rFonts w:asciiTheme="majorBidi" w:hAnsiTheme="majorBidi" w:cstheme="majorBidi"/>
              <w:color w:val="000000" w:themeColor="text1"/>
            </w:rPr>
            <w:delText xml:space="preserve">, </w:delText>
          </w:r>
        </w:del>
        <w:del w:id="130" w:author="Hu, Shenyang" w:date="2021-04-22T23:04:00Z">
          <w:r w:rsidR="00EC31C9" w:rsidRPr="000E18C5" w:rsidDel="00AD2ABD">
            <w:rPr>
              <w:rFonts w:asciiTheme="majorBidi" w:hAnsiTheme="majorBidi" w:cstheme="majorBidi"/>
              <w:color w:val="000000" w:themeColor="text1"/>
            </w:rPr>
            <w:delText xml:space="preserve">there </w:delText>
          </w:r>
          <w:r w:rsidR="00CA458F" w:rsidDel="00AD2ABD">
            <w:rPr>
              <w:rFonts w:asciiTheme="majorBidi" w:hAnsiTheme="majorBidi" w:cstheme="majorBidi"/>
              <w:color w:val="000000" w:themeColor="text1"/>
            </w:rPr>
            <w:delText>are</w:delText>
          </w:r>
          <w:r w:rsidR="00EC31C9" w:rsidRPr="000E18C5" w:rsidDel="00AD2ABD">
            <w:rPr>
              <w:rFonts w:asciiTheme="majorBidi" w:hAnsiTheme="majorBidi" w:cstheme="majorBidi"/>
              <w:color w:val="000000" w:themeColor="text1"/>
            </w:rPr>
            <w:delText xml:space="preserve"> more</w:delText>
          </w:r>
          <w:r w:rsidR="0006542C" w:rsidRPr="000E18C5" w:rsidDel="00AD2ABD">
            <w:rPr>
              <w:rFonts w:asciiTheme="majorBidi" w:hAnsiTheme="majorBidi" w:cstheme="majorBidi"/>
              <w:color w:val="000000" w:themeColor="text1"/>
            </w:rPr>
            <w:delText xml:space="preserve"> shear stress</w:delText>
          </w:r>
        </w:del>
        <w:del w:id="131" w:author="Hu, Shenyang" w:date="2021-04-22T22:58:00Z">
          <w:r w:rsidR="0006542C" w:rsidRPr="000E18C5" w:rsidDel="00E12B9C">
            <w:rPr>
              <w:rFonts w:asciiTheme="majorBidi" w:hAnsiTheme="majorBidi" w:cstheme="majorBidi"/>
              <w:color w:val="000000" w:themeColor="text1"/>
            </w:rPr>
            <w:delText xml:space="preserve"> </w:delText>
          </w:r>
          <w:r w:rsidR="00EC31C9" w:rsidRPr="000E18C5" w:rsidDel="00E12B9C">
            <w:rPr>
              <w:rFonts w:asciiTheme="majorBidi" w:hAnsiTheme="majorBidi" w:cstheme="majorBidi"/>
              <w:color w:val="000000" w:themeColor="text1"/>
            </w:rPr>
            <w:delText>bands</w:delText>
          </w:r>
        </w:del>
        <w:del w:id="132" w:author="Hu, Shenyang" w:date="2021-04-22T23:04:00Z">
          <w:r w:rsidR="005B7A32" w:rsidRPr="000E18C5" w:rsidDel="00AD2ABD">
            <w:rPr>
              <w:rFonts w:asciiTheme="majorBidi" w:hAnsiTheme="majorBidi" w:cstheme="majorBidi"/>
              <w:color w:val="000000" w:themeColor="text1"/>
            </w:rPr>
            <w:delText>.</w:delText>
          </w:r>
          <w:r w:rsidR="00F91EAF" w:rsidDel="00AD2ABD">
            <w:rPr>
              <w:rFonts w:asciiTheme="majorBidi" w:hAnsiTheme="majorBidi" w:cstheme="majorBidi"/>
              <w:color w:val="000000" w:themeColor="text1"/>
            </w:rPr>
            <w:delText xml:space="preserve"> </w:delText>
          </w:r>
          <w:r w:rsidR="00EF4D33" w:rsidRPr="000E18C5" w:rsidDel="00AD2ABD">
            <w:rPr>
              <w:rFonts w:asciiTheme="majorBidi" w:hAnsiTheme="majorBidi" w:cstheme="majorBidi"/>
              <w:color w:val="000000" w:themeColor="text1"/>
            </w:rPr>
            <w:delText>For</w:delText>
          </w:r>
        </w:del>
        <w:del w:id="133" w:author="Hu, Shenyang" w:date="2021-04-23T10:05:00Z">
          <w:r w:rsidR="00EF4D33" w:rsidRPr="000E18C5" w:rsidDel="00233E15">
            <w:rPr>
              <w:rFonts w:asciiTheme="majorBidi" w:hAnsiTheme="majorBidi" w:cstheme="majorBidi"/>
              <w:color w:val="000000" w:themeColor="text1"/>
            </w:rPr>
            <w:delText xml:space="preserve"> gas bubbles with lower initial pressure</w:delText>
          </w:r>
        </w:del>
        <w:r w:rsidR="009E6D8C">
          <w:rPr>
            <w:rFonts w:asciiTheme="majorBidi" w:hAnsiTheme="majorBidi" w:cstheme="majorBidi"/>
            <w:color w:val="000000" w:themeColor="text1"/>
          </w:rPr>
          <w:t xml:space="preserve"> </w:t>
        </w:r>
        <w:r w:rsidR="00707D36">
          <w:rPr>
            <w:rFonts w:asciiTheme="majorBidi" w:hAnsiTheme="majorBidi" w:cstheme="majorBidi"/>
            <w:color w:val="000000" w:themeColor="text1"/>
          </w:rPr>
          <w:t xml:space="preserve">dislocation sliding </w:t>
        </w:r>
        <w:r w:rsidR="00FB62AD">
          <w:rPr>
            <w:rFonts w:asciiTheme="majorBidi" w:hAnsiTheme="majorBidi" w:cstheme="majorBidi"/>
            <w:color w:val="000000" w:themeColor="text1"/>
          </w:rPr>
          <w:t xml:space="preserve">depends </w:t>
        </w:r>
        <w:r w:rsidR="00E411A0">
          <w:rPr>
            <w:rFonts w:asciiTheme="majorBidi" w:hAnsiTheme="majorBidi" w:cstheme="majorBidi"/>
            <w:color w:val="000000" w:themeColor="text1"/>
          </w:rPr>
          <w:t xml:space="preserve">not only </w:t>
        </w:r>
        <w:r w:rsidR="00FB62AD">
          <w:rPr>
            <w:rFonts w:asciiTheme="majorBidi" w:hAnsiTheme="majorBidi" w:cstheme="majorBidi"/>
            <w:color w:val="000000" w:themeColor="text1"/>
          </w:rPr>
          <w:t>on the resolved shear stress</w:t>
        </w:r>
        <w:r w:rsidR="008D35FD">
          <w:rPr>
            <w:rFonts w:asciiTheme="majorBidi" w:hAnsiTheme="majorBidi" w:cstheme="majorBidi"/>
            <w:color w:val="000000" w:themeColor="text1"/>
          </w:rPr>
          <w:t xml:space="preserve"> </w:t>
        </w:r>
        <w:r w:rsidR="00E411A0">
          <w:rPr>
            <w:rFonts w:asciiTheme="majorBidi" w:hAnsiTheme="majorBidi" w:cstheme="majorBidi"/>
            <w:color w:val="000000" w:themeColor="text1"/>
          </w:rPr>
          <w:t>but also</w:t>
        </w:r>
        <w:r w:rsidR="00890E0A">
          <w:rPr>
            <w:rFonts w:asciiTheme="majorBidi" w:hAnsiTheme="majorBidi" w:cstheme="majorBidi"/>
            <w:color w:val="000000" w:themeColor="text1"/>
          </w:rPr>
          <w:t xml:space="preserve"> grain orientations</w:t>
        </w:r>
        <w:r w:rsidR="009904BB">
          <w:rPr>
            <w:rFonts w:asciiTheme="majorBidi" w:hAnsiTheme="majorBidi" w:cstheme="majorBidi"/>
            <w:color w:val="000000" w:themeColor="text1"/>
          </w:rPr>
          <w:t>.</w:t>
        </w:r>
        <w:r w:rsidR="0001023B">
          <w:rPr>
            <w:rFonts w:asciiTheme="majorBidi" w:hAnsiTheme="majorBidi" w:cstheme="majorBidi"/>
            <w:color w:val="000000" w:themeColor="text1"/>
          </w:rPr>
          <w:t xml:space="preserve"> The </w:t>
        </w:r>
        <w:r w:rsidR="007B4CA7">
          <w:rPr>
            <w:rFonts w:asciiTheme="majorBidi" w:hAnsiTheme="majorBidi" w:cstheme="majorBidi"/>
            <w:color w:val="000000" w:themeColor="text1"/>
          </w:rPr>
          <w:t xml:space="preserve">red and blue </w:t>
        </w:r>
        <w:r w:rsidR="009A548F">
          <w:rPr>
            <w:rFonts w:asciiTheme="majorBidi" w:hAnsiTheme="majorBidi" w:cstheme="majorBidi"/>
            <w:color w:val="000000" w:themeColor="text1"/>
          </w:rPr>
          <w:t xml:space="preserve">of the </w:t>
        </w:r>
        <w:r w:rsidR="007B4CA7">
          <w:rPr>
            <w:rFonts w:asciiTheme="majorBidi" w:hAnsiTheme="majorBidi" w:cstheme="majorBidi"/>
            <w:color w:val="000000" w:themeColor="text1"/>
          </w:rPr>
          <w:t>color bar</w:t>
        </w:r>
        <w:r w:rsidR="009A548F">
          <w:rPr>
            <w:rFonts w:asciiTheme="majorBidi" w:hAnsiTheme="majorBidi" w:cstheme="majorBidi"/>
            <w:color w:val="000000" w:themeColor="text1"/>
          </w:rPr>
          <w:t xml:space="preserve"> in Figure 5 and 6</w:t>
        </w:r>
        <w:r w:rsidR="007B4CA7">
          <w:rPr>
            <w:rFonts w:asciiTheme="majorBidi" w:hAnsiTheme="majorBidi" w:cstheme="majorBidi"/>
            <w:color w:val="000000" w:themeColor="text1"/>
          </w:rPr>
          <w:t xml:space="preserve"> </w:t>
        </w:r>
        <w:r w:rsidR="0019735A">
          <w:rPr>
            <w:rFonts w:asciiTheme="majorBidi" w:hAnsiTheme="majorBidi" w:cstheme="majorBidi"/>
            <w:color w:val="000000" w:themeColor="text1"/>
          </w:rPr>
          <w:t>present</w:t>
        </w:r>
        <w:r w:rsidR="007B4CA7">
          <w:rPr>
            <w:rFonts w:asciiTheme="majorBidi" w:hAnsiTheme="majorBidi" w:cstheme="majorBidi"/>
            <w:color w:val="000000" w:themeColor="text1"/>
          </w:rPr>
          <w:t xml:space="preserve"> the maximum</w:t>
        </w:r>
        <w:r w:rsidR="00744907">
          <w:rPr>
            <w:rFonts w:asciiTheme="majorBidi" w:hAnsiTheme="majorBidi" w:cstheme="majorBidi"/>
            <w:color w:val="000000" w:themeColor="text1"/>
          </w:rPr>
          <w:t xml:space="preserve"> and minimum values </w:t>
        </w:r>
        <w:r w:rsidR="00486C7E">
          <w:rPr>
            <w:rFonts w:asciiTheme="majorBidi" w:hAnsiTheme="majorBidi" w:cstheme="majorBidi"/>
            <w:color w:val="000000" w:themeColor="text1"/>
          </w:rPr>
          <w:t xml:space="preserve">of shear strain </w:t>
        </w:r>
        <w:r w:rsidR="00522464">
          <w:rPr>
            <w:rFonts w:asciiTheme="majorBidi" w:hAnsiTheme="majorBidi" w:cstheme="majorBidi"/>
            <w:color w:val="000000" w:themeColor="text1"/>
          </w:rPr>
          <w:t>(</w:t>
        </w:r>
        <w:r w:rsidR="00486C7E">
          <w:rPr>
            <w:rFonts w:asciiTheme="majorBidi" w:hAnsiTheme="majorBidi" w:cstheme="majorBidi"/>
            <w:color w:val="000000" w:themeColor="text1"/>
          </w:rPr>
          <w:t>or stress</w:t>
        </w:r>
        <w:r w:rsidR="00522464">
          <w:rPr>
            <w:rFonts w:asciiTheme="majorBidi" w:hAnsiTheme="majorBidi" w:cstheme="majorBidi"/>
            <w:color w:val="000000" w:themeColor="text1"/>
          </w:rPr>
          <w:t>)</w:t>
        </w:r>
        <w:r w:rsidR="00486C7E">
          <w:rPr>
            <w:rFonts w:asciiTheme="majorBidi" w:hAnsiTheme="majorBidi" w:cstheme="majorBidi"/>
            <w:color w:val="000000" w:themeColor="text1"/>
          </w:rPr>
          <w:t xml:space="preserve"> in the simulation cell during deformation for a given </w:t>
        </w:r>
        <w:r w:rsidR="00DF662E">
          <w:rPr>
            <w:rFonts w:asciiTheme="majorBidi" w:hAnsiTheme="majorBidi" w:cstheme="majorBidi"/>
            <w:color w:val="000000" w:themeColor="text1"/>
          </w:rPr>
          <w:t>gas bubble structure</w:t>
        </w:r>
        <w:r w:rsidR="007422C1">
          <w:rPr>
            <w:rFonts w:asciiTheme="majorBidi" w:hAnsiTheme="majorBidi" w:cstheme="majorBidi"/>
            <w:color w:val="000000" w:themeColor="text1"/>
          </w:rPr>
          <w:t xml:space="preserve"> with low </w:t>
        </w:r>
        <w:r w:rsidR="006E1423">
          <w:rPr>
            <w:rFonts w:asciiTheme="majorBidi" w:hAnsiTheme="majorBidi" w:cstheme="majorBidi"/>
            <w:color w:val="000000" w:themeColor="text1"/>
          </w:rPr>
          <w:t>(</w:t>
        </w:r>
        <w:r w:rsidR="007422C1">
          <w:rPr>
            <w:rFonts w:asciiTheme="majorBidi" w:hAnsiTheme="majorBidi" w:cstheme="majorBidi"/>
            <w:color w:val="000000" w:themeColor="text1"/>
          </w:rPr>
          <w:t>or high</w:t>
        </w:r>
        <w:r w:rsidR="006E1423">
          <w:rPr>
            <w:rFonts w:asciiTheme="majorBidi" w:hAnsiTheme="majorBidi" w:cstheme="majorBidi"/>
            <w:color w:val="000000" w:themeColor="text1"/>
          </w:rPr>
          <w:t>)</w:t>
        </w:r>
        <w:r w:rsidR="007422C1">
          <w:rPr>
            <w:rFonts w:asciiTheme="majorBidi" w:hAnsiTheme="majorBidi" w:cstheme="majorBidi"/>
            <w:color w:val="000000" w:themeColor="text1"/>
          </w:rPr>
          <w:t xml:space="preserve"> pressure</w:t>
        </w:r>
        <w:r w:rsidR="00DF662E">
          <w:rPr>
            <w:rFonts w:asciiTheme="majorBidi" w:hAnsiTheme="majorBidi" w:cstheme="majorBidi"/>
            <w:color w:val="000000" w:themeColor="text1"/>
          </w:rPr>
          <w:t>.</w:t>
        </w:r>
        <w:r w:rsidR="006213AA">
          <w:rPr>
            <w:rFonts w:asciiTheme="majorBidi" w:hAnsiTheme="majorBidi" w:cstheme="majorBidi"/>
            <w:color w:val="000000" w:themeColor="text1"/>
          </w:rPr>
          <w:t xml:space="preserve"> </w:t>
        </w:r>
        <w:r w:rsidR="00FA4F50">
          <w:rPr>
            <w:rFonts w:asciiTheme="majorBidi" w:hAnsiTheme="majorBidi" w:cstheme="majorBidi"/>
            <w:color w:val="000000" w:themeColor="text1"/>
          </w:rPr>
          <w:t xml:space="preserve">Comparing the </w:t>
        </w:r>
        <w:r w:rsidR="00A767DC">
          <w:rPr>
            <w:rFonts w:asciiTheme="majorBidi" w:hAnsiTheme="majorBidi" w:cstheme="majorBidi"/>
            <w:color w:val="000000" w:themeColor="text1"/>
          </w:rPr>
          <w:t xml:space="preserve">maximum values in </w:t>
        </w:r>
        <w:del w:id="134" w:author="Hu, Shenyang" w:date="2021-04-22T23:04:00Z">
          <w:r w:rsidR="00EF4D33" w:rsidRPr="000E18C5" w:rsidDel="00AD2ABD">
            <w:rPr>
              <w:rFonts w:asciiTheme="majorBidi" w:hAnsiTheme="majorBidi" w:cstheme="majorBidi"/>
              <w:color w:val="000000" w:themeColor="text1"/>
            </w:rPr>
            <w:delText>,</w:delText>
          </w:r>
          <w:r w:rsidR="00EF4D33" w:rsidRPr="000E18C5" w:rsidDel="009E6D8C">
            <w:rPr>
              <w:rFonts w:asciiTheme="majorBidi" w:hAnsiTheme="majorBidi" w:cstheme="majorBidi"/>
              <w:color w:val="000000" w:themeColor="text1"/>
            </w:rPr>
            <w:delText xml:space="preserve"> </w:delText>
          </w:r>
        </w:del>
        <w:del w:id="135" w:author="Hu, Shenyang" w:date="2021-04-22T23:14:00Z">
          <w:r w:rsidR="00A77CE6" w:rsidDel="00010D1A">
            <w:rPr>
              <w:rFonts w:asciiTheme="majorBidi" w:hAnsiTheme="majorBidi" w:cstheme="majorBidi"/>
              <w:color w:val="000000" w:themeColor="text1"/>
            </w:rPr>
            <w:delText>the</w:delText>
          </w:r>
          <w:r w:rsidR="00A77CE6" w:rsidRPr="000E18C5" w:rsidDel="00010D1A">
            <w:rPr>
              <w:rFonts w:asciiTheme="majorBidi" w:hAnsiTheme="majorBidi" w:cstheme="majorBidi"/>
              <w:color w:val="000000" w:themeColor="text1"/>
            </w:rPr>
            <w:delText xml:space="preserve"> </w:delText>
          </w:r>
          <w:r w:rsidR="00EF4D33" w:rsidRPr="000E18C5" w:rsidDel="00010D1A">
            <w:rPr>
              <w:rFonts w:asciiTheme="majorBidi" w:hAnsiTheme="majorBidi" w:cstheme="majorBidi"/>
              <w:color w:val="000000" w:themeColor="text1"/>
            </w:rPr>
            <w:delText xml:space="preserve">shear stress bands </w:delText>
          </w:r>
          <w:r w:rsidR="00A77CE6" w:rsidDel="00010D1A">
            <w:rPr>
              <w:rFonts w:asciiTheme="majorBidi" w:hAnsiTheme="majorBidi" w:cstheme="majorBidi"/>
              <w:color w:val="000000" w:themeColor="text1"/>
            </w:rPr>
            <w:delText xml:space="preserve">are </w:delText>
          </w:r>
          <w:r w:rsidR="007A6564" w:rsidRPr="000E18C5" w:rsidDel="00010D1A">
            <w:rPr>
              <w:rFonts w:asciiTheme="majorBidi" w:hAnsiTheme="majorBidi" w:cstheme="majorBidi"/>
              <w:color w:val="000000" w:themeColor="text1"/>
            </w:rPr>
            <w:delText>more localize</w:delText>
          </w:r>
          <w:r w:rsidR="00A77CE6" w:rsidDel="00010D1A">
            <w:rPr>
              <w:rFonts w:asciiTheme="majorBidi" w:hAnsiTheme="majorBidi" w:cstheme="majorBidi"/>
              <w:color w:val="000000" w:themeColor="text1"/>
            </w:rPr>
            <w:delText>d</w:delText>
          </w:r>
          <w:r w:rsidR="007A6564" w:rsidRPr="000E18C5" w:rsidDel="00010D1A">
            <w:rPr>
              <w:rFonts w:asciiTheme="majorBidi" w:hAnsiTheme="majorBidi" w:cstheme="majorBidi"/>
              <w:color w:val="000000" w:themeColor="text1"/>
            </w:rPr>
            <w:delText xml:space="preserve"> near gas bubble</w:delText>
          </w:r>
          <w:r w:rsidR="00142BAD" w:rsidRPr="000E18C5" w:rsidDel="00010D1A">
            <w:rPr>
              <w:rFonts w:asciiTheme="majorBidi" w:hAnsiTheme="majorBidi" w:cstheme="majorBidi"/>
              <w:color w:val="000000" w:themeColor="text1"/>
            </w:rPr>
            <w:delText>s</w:delText>
          </w:r>
          <w:r w:rsidR="007A6564" w:rsidRPr="000E18C5" w:rsidDel="00010D1A">
            <w:rPr>
              <w:rFonts w:asciiTheme="majorBidi" w:hAnsiTheme="majorBidi" w:cstheme="majorBidi"/>
              <w:color w:val="000000" w:themeColor="text1"/>
            </w:rPr>
            <w:delText>.</w:delText>
          </w:r>
          <w:r w:rsidR="00EC31C9" w:rsidRPr="000E18C5" w:rsidDel="00010D1A">
            <w:rPr>
              <w:rFonts w:asciiTheme="majorBidi" w:hAnsiTheme="majorBidi" w:cstheme="majorBidi"/>
              <w:color w:val="000000" w:themeColor="text1"/>
            </w:rPr>
            <w:delText xml:space="preserve"> </w:delText>
          </w:r>
        </w:del>
        <w:del w:id="136" w:author="Hu, Shenyang" w:date="2021-04-23T10:19:00Z">
          <w:r w:rsidR="00D053BA" w:rsidRPr="000E18C5" w:rsidDel="00C54933">
            <w:rPr>
              <w:rFonts w:asciiTheme="majorBidi" w:hAnsiTheme="majorBidi" w:cstheme="majorBidi"/>
              <w:color w:val="000000" w:themeColor="text1"/>
            </w:rPr>
            <w:delText xml:space="preserve">From </w:delText>
          </w:r>
        </w:del>
        <w:r w:rsidR="00A767DC">
          <w:rPr>
            <w:rFonts w:asciiTheme="majorBidi" w:hAnsiTheme="majorBidi" w:cstheme="majorBidi"/>
            <w:color w:val="000000" w:themeColor="text1"/>
          </w:rPr>
          <w:t>t</w:t>
        </w:r>
        <w:del w:id="137" w:author="Hu, Shenyang" w:date="2021-04-23T10:19:00Z">
          <w:r w:rsidR="00D053BA" w:rsidRPr="000E18C5" w:rsidDel="00C54933">
            <w:rPr>
              <w:rFonts w:asciiTheme="majorBidi" w:hAnsiTheme="majorBidi" w:cstheme="majorBidi"/>
              <w:color w:val="000000" w:themeColor="text1"/>
            </w:rPr>
            <w:delText>t</w:delText>
          </w:r>
        </w:del>
        <w:r w:rsidR="00D053BA" w:rsidRPr="000E18C5">
          <w:rPr>
            <w:rFonts w:asciiTheme="majorBidi" w:hAnsiTheme="majorBidi" w:cstheme="majorBidi"/>
            <w:color w:val="000000" w:themeColor="text1"/>
          </w:rPr>
          <w:t>he color bar</w:t>
        </w:r>
        <w:r w:rsidR="00A767DC">
          <w:rPr>
            <w:rFonts w:asciiTheme="majorBidi" w:hAnsiTheme="majorBidi" w:cstheme="majorBidi"/>
            <w:color w:val="000000" w:themeColor="text1"/>
          </w:rPr>
          <w:t>s</w:t>
        </w:r>
        <w:r w:rsidR="00D053BA" w:rsidRPr="000E18C5">
          <w:rPr>
            <w:rFonts w:asciiTheme="majorBidi" w:hAnsiTheme="majorBidi" w:cstheme="majorBidi"/>
            <w:color w:val="000000" w:themeColor="text1"/>
          </w:rPr>
          <w:t xml:space="preserve"> in Figure 5 and 6 </w:t>
        </w:r>
        <w:del w:id="138" w:author="Hu, Shenyang" w:date="2021-04-23T10:20:00Z">
          <w:r w:rsidR="00D053BA" w:rsidRPr="000E18C5" w:rsidDel="0047784F">
            <w:rPr>
              <w:rFonts w:asciiTheme="majorBidi" w:hAnsiTheme="majorBidi" w:cstheme="majorBidi"/>
              <w:color w:val="000000" w:themeColor="text1"/>
            </w:rPr>
            <w:delText>i</w:delText>
          </w:r>
          <w:r w:rsidR="000C06FE" w:rsidRPr="000E18C5" w:rsidDel="0047784F">
            <w:rPr>
              <w:rFonts w:asciiTheme="majorBidi" w:hAnsiTheme="majorBidi" w:cstheme="majorBidi"/>
              <w:color w:val="000000" w:themeColor="text1"/>
            </w:rPr>
            <w:delText xml:space="preserve">t </w:delText>
          </w:r>
          <w:r w:rsidR="00D053BA" w:rsidRPr="000E18C5" w:rsidDel="0047784F">
            <w:rPr>
              <w:rFonts w:asciiTheme="majorBidi" w:hAnsiTheme="majorBidi" w:cstheme="majorBidi"/>
              <w:color w:val="000000" w:themeColor="text1"/>
            </w:rPr>
            <w:delText>can be seen</w:delText>
          </w:r>
          <w:r w:rsidR="000C06FE" w:rsidRPr="000E18C5" w:rsidDel="0047784F">
            <w:rPr>
              <w:rFonts w:asciiTheme="majorBidi" w:hAnsiTheme="majorBidi" w:cstheme="majorBidi"/>
              <w:color w:val="000000" w:themeColor="text1"/>
            </w:rPr>
            <w:delText xml:space="preserve"> </w:delText>
          </w:r>
        </w:del>
        <w:r w:rsidR="00A767DC">
          <w:rPr>
            <w:rFonts w:asciiTheme="majorBidi" w:hAnsiTheme="majorBidi" w:cstheme="majorBidi"/>
            <w:color w:val="000000" w:themeColor="text1"/>
          </w:rPr>
          <w:t>we can see</w:t>
        </w:r>
        <w:r w:rsidR="0047784F">
          <w:rPr>
            <w:rFonts w:asciiTheme="majorBidi" w:hAnsiTheme="majorBidi" w:cstheme="majorBidi"/>
            <w:color w:val="000000" w:themeColor="text1"/>
          </w:rPr>
          <w:t xml:space="preserve"> </w:t>
        </w:r>
        <w:r w:rsidR="000C06FE" w:rsidRPr="000E18C5">
          <w:rPr>
            <w:rFonts w:asciiTheme="majorBidi" w:hAnsiTheme="majorBidi" w:cstheme="majorBidi"/>
            <w:color w:val="000000" w:themeColor="text1"/>
          </w:rPr>
          <w:t xml:space="preserve">that </w:t>
        </w:r>
        <w:r w:rsidR="00260BB1" w:rsidRPr="000E18C5">
          <w:rPr>
            <w:rFonts w:asciiTheme="majorBidi" w:hAnsiTheme="majorBidi" w:cstheme="majorBidi"/>
            <w:color w:val="000000" w:themeColor="text1"/>
          </w:rPr>
          <w:t xml:space="preserve">both </w:t>
        </w:r>
        <w:r w:rsidR="00D8724B" w:rsidRPr="000E18C5">
          <w:rPr>
            <w:rFonts w:asciiTheme="majorBidi" w:hAnsiTheme="majorBidi" w:cstheme="majorBidi"/>
            <w:color w:val="000000" w:themeColor="text1"/>
          </w:rPr>
          <w:t>the maximum plastic strain and shear stress for gas bubbles with low pressure</w:t>
        </w:r>
        <w:r w:rsidR="00260BB1" w:rsidRPr="000E18C5">
          <w:rPr>
            <w:rFonts w:asciiTheme="majorBidi" w:hAnsiTheme="majorBidi" w:cstheme="majorBidi"/>
            <w:color w:val="000000" w:themeColor="text1"/>
          </w:rPr>
          <w:t xml:space="preserve"> are larger </w:t>
        </w:r>
        <w:r w:rsidR="008B67CC">
          <w:rPr>
            <w:rFonts w:asciiTheme="majorBidi" w:hAnsiTheme="majorBidi" w:cstheme="majorBidi"/>
            <w:color w:val="000000" w:themeColor="text1"/>
          </w:rPr>
          <w:t xml:space="preserve">but more localized </w:t>
        </w:r>
        <w:r w:rsidR="00CD4250">
          <w:rPr>
            <w:rFonts w:asciiTheme="majorBidi" w:hAnsiTheme="majorBidi" w:cstheme="majorBidi"/>
            <w:color w:val="000000" w:themeColor="text1"/>
          </w:rPr>
          <w:t xml:space="preserve">near the gas bubbles </w:t>
        </w:r>
        <w:r w:rsidR="00260BB1" w:rsidRPr="000E18C5">
          <w:rPr>
            <w:rFonts w:asciiTheme="majorBidi" w:hAnsiTheme="majorBidi" w:cstheme="majorBidi"/>
            <w:color w:val="000000" w:themeColor="text1"/>
          </w:rPr>
          <w:t xml:space="preserve">than that </w:t>
        </w:r>
        <w:r w:rsidR="005055C9" w:rsidRPr="000E18C5">
          <w:rPr>
            <w:rFonts w:asciiTheme="majorBidi" w:hAnsiTheme="majorBidi" w:cstheme="majorBidi"/>
            <w:color w:val="000000" w:themeColor="text1"/>
          </w:rPr>
          <w:t>for gas bubble</w:t>
        </w:r>
        <w:r w:rsidR="00A77CE6">
          <w:rPr>
            <w:rFonts w:asciiTheme="majorBidi" w:hAnsiTheme="majorBidi" w:cstheme="majorBidi"/>
            <w:color w:val="000000" w:themeColor="text1"/>
          </w:rPr>
          <w:t>s</w:t>
        </w:r>
        <w:r w:rsidR="005055C9" w:rsidRPr="000E18C5">
          <w:rPr>
            <w:rFonts w:asciiTheme="majorBidi" w:hAnsiTheme="majorBidi" w:cstheme="majorBidi"/>
            <w:color w:val="000000" w:themeColor="text1"/>
          </w:rPr>
          <w:t xml:space="preserve"> with high pressure</w:t>
        </w:r>
        <w:r w:rsidR="00CD4250">
          <w:rPr>
            <w:rFonts w:asciiTheme="majorBidi" w:hAnsiTheme="majorBidi" w:cstheme="majorBidi"/>
            <w:color w:val="000000" w:themeColor="text1"/>
          </w:rPr>
          <w:t xml:space="preserve">. </w:t>
        </w:r>
        <w:r w:rsidR="0003626F">
          <w:rPr>
            <w:rFonts w:asciiTheme="majorBidi" w:hAnsiTheme="majorBidi" w:cstheme="majorBidi"/>
            <w:color w:val="000000" w:themeColor="text1"/>
          </w:rPr>
          <w:t xml:space="preserve">In other words, </w:t>
        </w:r>
        <w:r w:rsidR="004D2701">
          <w:rPr>
            <w:rFonts w:asciiTheme="majorBidi" w:hAnsiTheme="majorBidi" w:cstheme="majorBidi"/>
            <w:color w:val="000000" w:themeColor="text1"/>
          </w:rPr>
          <w:t xml:space="preserve">the shear </w:t>
        </w:r>
        <w:r w:rsidR="00901ACA">
          <w:rPr>
            <w:rFonts w:asciiTheme="majorBidi" w:hAnsiTheme="majorBidi" w:cstheme="majorBidi"/>
            <w:color w:val="000000" w:themeColor="text1"/>
          </w:rPr>
          <w:t xml:space="preserve">stress </w:t>
        </w:r>
        <w:r w:rsidR="004D2701">
          <w:rPr>
            <w:rFonts w:asciiTheme="majorBidi" w:hAnsiTheme="majorBidi" w:cstheme="majorBidi"/>
            <w:color w:val="000000" w:themeColor="text1"/>
          </w:rPr>
          <w:t xml:space="preserve">and strain fields </w:t>
        </w:r>
        <w:r w:rsidR="007E09B3">
          <w:rPr>
            <w:rFonts w:asciiTheme="majorBidi" w:hAnsiTheme="majorBidi" w:cstheme="majorBidi"/>
            <w:color w:val="000000" w:themeColor="text1"/>
          </w:rPr>
          <w:t xml:space="preserve">around gas bubbles with </w:t>
        </w:r>
        <w:r w:rsidR="004800D5">
          <w:rPr>
            <w:rFonts w:asciiTheme="majorBidi" w:hAnsiTheme="majorBidi" w:cstheme="majorBidi"/>
            <w:color w:val="000000" w:themeColor="text1"/>
          </w:rPr>
          <w:t xml:space="preserve">a </w:t>
        </w:r>
        <w:r w:rsidR="007E09B3">
          <w:rPr>
            <w:rFonts w:asciiTheme="majorBidi" w:hAnsiTheme="majorBidi" w:cstheme="majorBidi"/>
            <w:color w:val="000000" w:themeColor="text1"/>
          </w:rPr>
          <w:t xml:space="preserve">low </w:t>
        </w:r>
        <w:r w:rsidR="00901ACA">
          <w:rPr>
            <w:rFonts w:asciiTheme="majorBidi" w:hAnsiTheme="majorBidi" w:cstheme="majorBidi"/>
            <w:color w:val="000000" w:themeColor="text1"/>
          </w:rPr>
          <w:t xml:space="preserve">gas </w:t>
        </w:r>
        <w:r w:rsidR="007E09B3">
          <w:rPr>
            <w:rFonts w:asciiTheme="majorBidi" w:hAnsiTheme="majorBidi" w:cstheme="majorBidi"/>
            <w:color w:val="000000" w:themeColor="text1"/>
          </w:rPr>
          <w:t>pressure</w:t>
        </w:r>
        <w:r w:rsidR="004D2701">
          <w:rPr>
            <w:rFonts w:asciiTheme="majorBidi" w:hAnsiTheme="majorBidi" w:cstheme="majorBidi"/>
            <w:color w:val="000000" w:themeColor="text1"/>
          </w:rPr>
          <w:t xml:space="preserve"> is more </w:t>
        </w:r>
        <w:r w:rsidR="007E09B3">
          <w:rPr>
            <w:rFonts w:asciiTheme="majorBidi" w:hAnsiTheme="majorBidi" w:cstheme="majorBidi"/>
            <w:color w:val="000000" w:themeColor="text1"/>
          </w:rPr>
          <w:t>inhomogeneous than those</w:t>
        </w:r>
        <w:r w:rsidR="00D2526F">
          <w:rPr>
            <w:rFonts w:asciiTheme="majorBidi" w:hAnsiTheme="majorBidi" w:cstheme="majorBidi"/>
            <w:color w:val="000000" w:themeColor="text1"/>
          </w:rPr>
          <w:t xml:space="preserve"> around gas bubbles with </w:t>
        </w:r>
        <w:r w:rsidR="004800D5">
          <w:rPr>
            <w:rFonts w:asciiTheme="majorBidi" w:hAnsiTheme="majorBidi" w:cstheme="majorBidi"/>
            <w:color w:val="000000" w:themeColor="text1"/>
          </w:rPr>
          <w:t xml:space="preserve">a </w:t>
        </w:r>
        <w:r w:rsidR="00D2526F">
          <w:rPr>
            <w:rFonts w:asciiTheme="majorBidi" w:hAnsiTheme="majorBidi" w:cstheme="majorBidi"/>
            <w:color w:val="000000" w:themeColor="text1"/>
          </w:rPr>
          <w:t>high</w:t>
        </w:r>
        <w:r w:rsidR="004800D5">
          <w:rPr>
            <w:rFonts w:asciiTheme="majorBidi" w:hAnsiTheme="majorBidi" w:cstheme="majorBidi"/>
            <w:color w:val="000000" w:themeColor="text1"/>
          </w:rPr>
          <w:t xml:space="preserve"> gas</w:t>
        </w:r>
        <w:r w:rsidR="00D2526F">
          <w:rPr>
            <w:rFonts w:asciiTheme="majorBidi" w:hAnsiTheme="majorBidi" w:cstheme="majorBidi"/>
            <w:color w:val="000000" w:themeColor="text1"/>
          </w:rPr>
          <w:t xml:space="preserve"> pressure.</w:t>
        </w:r>
        <w:r w:rsidR="004D2701">
          <w:rPr>
            <w:rFonts w:asciiTheme="majorBidi" w:hAnsiTheme="majorBidi" w:cstheme="majorBidi"/>
            <w:color w:val="000000" w:themeColor="text1"/>
          </w:rPr>
          <w:t xml:space="preserve"> </w:t>
        </w:r>
        <w:del w:id="139" w:author="Hu, Shenyang" w:date="2021-04-23T10:21:00Z">
          <w:r w:rsidR="005055C9" w:rsidRPr="000E18C5" w:rsidDel="001956E1">
            <w:rPr>
              <w:rFonts w:asciiTheme="majorBidi" w:hAnsiTheme="majorBidi" w:cstheme="majorBidi"/>
              <w:color w:val="000000" w:themeColor="text1"/>
            </w:rPr>
            <w:delText>.</w:delText>
          </w:r>
          <w:r w:rsidR="00293E0D" w:rsidRPr="000E18C5" w:rsidDel="001956E1">
            <w:rPr>
              <w:rFonts w:asciiTheme="majorBidi" w:hAnsiTheme="majorBidi" w:cstheme="majorBidi"/>
              <w:color w:val="000000" w:themeColor="text1"/>
            </w:rPr>
            <w:delText xml:space="preserve"> </w:delText>
          </w:r>
        </w:del>
        <w:r w:rsidR="00293E0D" w:rsidRPr="000E18C5">
          <w:rPr>
            <w:rFonts w:asciiTheme="majorBidi" w:hAnsiTheme="majorBidi" w:cstheme="majorBidi"/>
            <w:color w:val="000000" w:themeColor="text1"/>
          </w:rPr>
          <w:t xml:space="preserve">We also calculated the </w:t>
        </w:r>
        <w:r w:rsidR="00AC14E0" w:rsidRPr="000E18C5">
          <w:rPr>
            <w:rFonts w:asciiTheme="majorBidi" w:hAnsiTheme="majorBidi" w:cstheme="majorBidi"/>
            <w:color w:val="000000" w:themeColor="text1"/>
          </w:rPr>
          <w:t xml:space="preserve">evolution of </w:t>
        </w:r>
        <w:r w:rsidR="00293E0D" w:rsidRPr="000E18C5">
          <w:rPr>
            <w:rFonts w:asciiTheme="majorBidi" w:hAnsiTheme="majorBidi" w:cstheme="majorBidi"/>
            <w:color w:val="000000" w:themeColor="text1"/>
          </w:rPr>
          <w:t>total shear plastic strain</w:t>
        </w:r>
        <w:r w:rsidR="00AC14E0" w:rsidRPr="000E18C5">
          <w:rPr>
            <w:rFonts w:asciiTheme="majorBidi" w:hAnsiTheme="majorBidi" w:cstheme="majorBidi"/>
            <w:color w:val="000000" w:themeColor="text1"/>
          </w:rPr>
          <w:t xml:space="preserve"> in the simulation cell during the deformation. The results </w:t>
        </w:r>
        <w:r w:rsidR="008553AC" w:rsidRPr="000E18C5">
          <w:rPr>
            <w:rFonts w:asciiTheme="majorBidi" w:hAnsiTheme="majorBidi" w:cstheme="majorBidi"/>
            <w:color w:val="000000" w:themeColor="text1"/>
          </w:rPr>
          <w:t xml:space="preserve">show that the total plastic strain for </w:t>
        </w:r>
        <w:r w:rsidR="00A77CE6">
          <w:rPr>
            <w:rFonts w:asciiTheme="majorBidi" w:hAnsiTheme="majorBidi" w:cstheme="majorBidi"/>
            <w:color w:val="000000" w:themeColor="text1"/>
          </w:rPr>
          <w:t xml:space="preserve">a system with low pressure </w:t>
        </w:r>
        <w:r w:rsidR="008553AC" w:rsidRPr="000E18C5">
          <w:rPr>
            <w:rFonts w:asciiTheme="majorBidi" w:hAnsiTheme="majorBidi" w:cstheme="majorBidi"/>
            <w:color w:val="000000" w:themeColor="text1"/>
          </w:rPr>
          <w:t>gas bubble</w:t>
        </w:r>
        <w:r w:rsidR="00A77CE6">
          <w:rPr>
            <w:rFonts w:asciiTheme="majorBidi" w:hAnsiTheme="majorBidi" w:cstheme="majorBidi"/>
            <w:color w:val="000000" w:themeColor="text1"/>
          </w:rPr>
          <w:t>s</w:t>
        </w:r>
        <w:r w:rsidR="008553AC" w:rsidRPr="000E18C5">
          <w:rPr>
            <w:rFonts w:asciiTheme="majorBidi" w:hAnsiTheme="majorBidi" w:cstheme="majorBidi"/>
            <w:color w:val="000000" w:themeColor="text1"/>
          </w:rPr>
          <w:t xml:space="preserve"> is high</w:t>
        </w:r>
        <w:r w:rsidR="00194D10" w:rsidRPr="000E18C5">
          <w:rPr>
            <w:rFonts w:asciiTheme="majorBidi" w:hAnsiTheme="majorBidi" w:cstheme="majorBidi"/>
            <w:color w:val="000000" w:themeColor="text1"/>
          </w:rPr>
          <w:t xml:space="preserve">er than that </w:t>
        </w:r>
        <w:r w:rsidR="008E3369" w:rsidRPr="000E18C5">
          <w:rPr>
            <w:rFonts w:asciiTheme="majorBidi" w:hAnsiTheme="majorBidi" w:cstheme="majorBidi"/>
            <w:color w:val="000000" w:themeColor="text1"/>
          </w:rPr>
          <w:t xml:space="preserve">for </w:t>
        </w:r>
        <w:r w:rsidR="00A77CE6">
          <w:rPr>
            <w:rFonts w:asciiTheme="majorBidi" w:hAnsiTheme="majorBidi" w:cstheme="majorBidi"/>
            <w:color w:val="000000" w:themeColor="text1"/>
          </w:rPr>
          <w:t xml:space="preserve">a system with high pressure </w:t>
        </w:r>
        <w:r w:rsidR="008E3369" w:rsidRPr="000E18C5">
          <w:rPr>
            <w:rFonts w:asciiTheme="majorBidi" w:hAnsiTheme="majorBidi" w:cstheme="majorBidi"/>
            <w:color w:val="000000" w:themeColor="text1"/>
          </w:rPr>
          <w:t>gas bubble</w:t>
        </w:r>
        <w:r w:rsidR="00A77CE6">
          <w:rPr>
            <w:rFonts w:asciiTheme="majorBidi" w:hAnsiTheme="majorBidi" w:cstheme="majorBidi"/>
            <w:color w:val="000000" w:themeColor="text1"/>
          </w:rPr>
          <w:t>s</w:t>
        </w:r>
        <w:r w:rsidR="008E3369" w:rsidRPr="000E18C5">
          <w:rPr>
            <w:rFonts w:asciiTheme="majorBidi" w:hAnsiTheme="majorBidi" w:cstheme="majorBidi"/>
            <w:color w:val="000000" w:themeColor="text1"/>
          </w:rPr>
          <w:t xml:space="preserve">. </w:t>
        </w:r>
        <w:r w:rsidR="006D0287">
          <w:rPr>
            <w:rFonts w:asciiTheme="majorBidi" w:hAnsiTheme="majorBidi" w:cstheme="majorBidi"/>
            <w:color w:val="000000" w:themeColor="text1"/>
          </w:rPr>
          <w:t xml:space="preserve">Therefore, </w:t>
        </w:r>
        <w:del w:id="140" w:author="Hu, Shenyang" w:date="2021-04-23T10:38:00Z">
          <w:r w:rsidR="008E3369" w:rsidRPr="000E18C5" w:rsidDel="004D167F">
            <w:rPr>
              <w:rFonts w:asciiTheme="majorBidi" w:hAnsiTheme="majorBidi" w:cstheme="majorBidi"/>
              <w:color w:val="000000" w:themeColor="text1"/>
            </w:rPr>
            <w:delText>This</w:delText>
          </w:r>
        </w:del>
        <w:del w:id="141" w:author="Hu, Shenyang" w:date="2021-04-23T10:33:00Z">
          <w:r w:rsidR="008E3369" w:rsidRPr="000E18C5" w:rsidDel="00964865">
            <w:rPr>
              <w:rFonts w:asciiTheme="majorBidi" w:hAnsiTheme="majorBidi" w:cstheme="majorBidi"/>
              <w:color w:val="000000" w:themeColor="text1"/>
            </w:rPr>
            <w:delText xml:space="preserve"> is in agreement with </w:delText>
          </w:r>
        </w:del>
        <w:del w:id="142" w:author="Hu, Shenyang" w:date="2021-04-23T10:38:00Z">
          <w:r w:rsidR="008E3369" w:rsidRPr="000E18C5" w:rsidDel="004D167F">
            <w:rPr>
              <w:rFonts w:asciiTheme="majorBidi" w:hAnsiTheme="majorBidi" w:cstheme="majorBidi"/>
              <w:color w:val="000000" w:themeColor="text1"/>
            </w:rPr>
            <w:delText xml:space="preserve">the </w:delText>
          </w:r>
          <w:r w:rsidR="00275CA1" w:rsidRPr="000E18C5" w:rsidDel="004D167F">
            <w:rPr>
              <w:rFonts w:asciiTheme="majorBidi" w:hAnsiTheme="majorBidi" w:cstheme="majorBidi"/>
              <w:color w:val="000000" w:themeColor="text1"/>
            </w:rPr>
            <w:delText xml:space="preserve">hardening behavior showed in Figure </w:delText>
          </w:r>
          <w:r w:rsidR="006929EE" w:rsidRPr="000E18C5" w:rsidDel="004D167F">
            <w:rPr>
              <w:rFonts w:asciiTheme="majorBidi" w:hAnsiTheme="majorBidi" w:cstheme="majorBidi"/>
              <w:color w:val="000000" w:themeColor="text1"/>
            </w:rPr>
            <w:delText xml:space="preserve">4. </w:delText>
          </w:r>
          <w:r w:rsidR="005055C9" w:rsidRPr="000E18C5" w:rsidDel="004D167F">
            <w:rPr>
              <w:rFonts w:asciiTheme="majorBidi" w:hAnsiTheme="majorBidi" w:cstheme="majorBidi"/>
              <w:color w:val="000000" w:themeColor="text1"/>
            </w:rPr>
            <w:delText xml:space="preserve"> </w:delText>
          </w:r>
        </w:del>
        <w:del w:id="143" w:author="Hu, Shenyang" w:date="2021-04-23T10:34:00Z">
          <w:r w:rsidR="009C0A03" w:rsidRPr="000E18C5" w:rsidDel="00B31547">
            <w:rPr>
              <w:rFonts w:asciiTheme="majorBidi" w:hAnsiTheme="majorBidi" w:cstheme="majorBidi"/>
              <w:color w:val="000000" w:themeColor="text1"/>
            </w:rPr>
            <w:delText xml:space="preserve">The results demonstrate that </w:delText>
          </w:r>
          <w:r w:rsidR="00802426" w:rsidRPr="000E18C5" w:rsidDel="00B31547">
            <w:rPr>
              <w:rFonts w:asciiTheme="majorBidi" w:hAnsiTheme="majorBidi" w:cstheme="majorBidi"/>
              <w:color w:val="000000" w:themeColor="text1"/>
            </w:rPr>
            <w:delText xml:space="preserve">the </w:delText>
          </w:r>
          <w:r w:rsidR="00164AED" w:rsidRPr="000E18C5" w:rsidDel="00B31547">
            <w:rPr>
              <w:rFonts w:asciiTheme="majorBidi" w:hAnsiTheme="majorBidi" w:cstheme="majorBidi"/>
              <w:color w:val="000000" w:themeColor="text1"/>
            </w:rPr>
            <w:delText>inhomogeneous stress field</w:delText>
          </w:r>
          <w:r w:rsidR="00A30E80" w:rsidRPr="000E18C5" w:rsidDel="00B31547">
            <w:rPr>
              <w:rFonts w:asciiTheme="majorBidi" w:hAnsiTheme="majorBidi" w:cstheme="majorBidi"/>
              <w:color w:val="000000" w:themeColor="text1"/>
            </w:rPr>
            <w:delText xml:space="preserve">, which strongly depends on </w:delText>
          </w:r>
          <w:r w:rsidR="00642EE2" w:rsidRPr="000E18C5" w:rsidDel="00B31547">
            <w:rPr>
              <w:rFonts w:asciiTheme="majorBidi" w:hAnsiTheme="majorBidi" w:cstheme="majorBidi"/>
              <w:color w:val="000000" w:themeColor="text1"/>
            </w:rPr>
            <w:delText>the pressure inside gas bubble</w:delText>
          </w:r>
          <w:r w:rsidR="00A77CE6" w:rsidDel="00B31547">
            <w:rPr>
              <w:rFonts w:asciiTheme="majorBidi" w:hAnsiTheme="majorBidi" w:cstheme="majorBidi"/>
              <w:color w:val="000000" w:themeColor="text1"/>
            </w:rPr>
            <w:delText>s,</w:delText>
          </w:r>
          <w:r w:rsidR="00642EE2" w:rsidRPr="000E18C5" w:rsidDel="00B31547">
            <w:rPr>
              <w:rFonts w:asciiTheme="majorBidi" w:hAnsiTheme="majorBidi" w:cstheme="majorBidi"/>
              <w:color w:val="000000" w:themeColor="text1"/>
            </w:rPr>
            <w:delText xml:space="preserve"> as shown in Figure 6, </w:delText>
          </w:r>
          <w:r w:rsidR="000F1F69" w:rsidRPr="000E18C5" w:rsidDel="00B31547">
            <w:rPr>
              <w:rFonts w:asciiTheme="majorBidi" w:hAnsiTheme="majorBidi" w:cstheme="majorBidi"/>
              <w:color w:val="000000" w:themeColor="text1"/>
            </w:rPr>
            <w:delText>results</w:delText>
          </w:r>
          <w:r w:rsidR="00164AED" w:rsidRPr="000E18C5" w:rsidDel="00B31547">
            <w:rPr>
              <w:rFonts w:asciiTheme="majorBidi" w:hAnsiTheme="majorBidi" w:cstheme="majorBidi"/>
              <w:color w:val="000000" w:themeColor="text1"/>
            </w:rPr>
            <w:delText xml:space="preserve"> </w:delText>
          </w:r>
          <w:r w:rsidR="00EE435D" w:rsidRPr="000E18C5" w:rsidDel="00B31547">
            <w:rPr>
              <w:rFonts w:asciiTheme="majorBidi" w:hAnsiTheme="majorBidi" w:cstheme="majorBidi"/>
              <w:color w:val="000000" w:themeColor="text1"/>
            </w:rPr>
            <w:delText xml:space="preserve">in inhomogeneous plastic deformation, </w:delText>
          </w:r>
          <w:r w:rsidR="00B90A3B" w:rsidRPr="000E18C5" w:rsidDel="00B31547">
            <w:rPr>
              <w:rFonts w:asciiTheme="majorBidi" w:hAnsiTheme="majorBidi" w:cstheme="majorBidi"/>
              <w:color w:val="000000" w:themeColor="text1"/>
            </w:rPr>
            <w:delText xml:space="preserve">and </w:delText>
          </w:r>
          <w:r w:rsidR="00EE435D" w:rsidRPr="000E18C5" w:rsidDel="00B31547">
            <w:rPr>
              <w:rFonts w:asciiTheme="majorBidi" w:hAnsiTheme="majorBidi" w:cstheme="majorBidi"/>
              <w:color w:val="000000" w:themeColor="text1"/>
            </w:rPr>
            <w:delText>slip bands</w:delText>
          </w:r>
          <w:r w:rsidR="00FE5A14" w:rsidRPr="000E18C5" w:rsidDel="00B31547">
            <w:rPr>
              <w:rFonts w:asciiTheme="majorBidi" w:hAnsiTheme="majorBidi" w:cstheme="majorBidi"/>
              <w:color w:val="000000" w:themeColor="text1"/>
            </w:rPr>
            <w:delText xml:space="preserve">. </w:delText>
          </w:r>
        </w:del>
        <w:del w:id="144" w:author="Hu, Shenyang" w:date="2021-04-23T11:11:00Z">
          <w:r w:rsidR="002B09C1" w:rsidRPr="000E18C5" w:rsidDel="006D0287">
            <w:rPr>
              <w:rFonts w:asciiTheme="majorBidi" w:hAnsiTheme="majorBidi" w:cstheme="majorBidi"/>
              <w:color w:val="000000" w:themeColor="text1"/>
            </w:rPr>
            <w:delText xml:space="preserve">The high pressure inside </w:delText>
          </w:r>
          <w:r w:rsidR="00A77CE6" w:rsidDel="006D0287">
            <w:rPr>
              <w:rFonts w:asciiTheme="majorBidi" w:hAnsiTheme="majorBidi" w:cstheme="majorBidi"/>
              <w:color w:val="000000" w:themeColor="text1"/>
            </w:rPr>
            <w:delText xml:space="preserve">the </w:delText>
          </w:r>
          <w:r w:rsidR="002B09C1" w:rsidRPr="000E18C5" w:rsidDel="006D0287">
            <w:rPr>
              <w:rFonts w:asciiTheme="majorBidi" w:hAnsiTheme="majorBidi" w:cstheme="majorBidi"/>
              <w:color w:val="000000" w:themeColor="text1"/>
            </w:rPr>
            <w:delText xml:space="preserve">gas bubble causes more uniform </w:delText>
          </w:r>
          <w:r w:rsidR="0075281B" w:rsidRPr="000E18C5" w:rsidDel="006D0287">
            <w:rPr>
              <w:rFonts w:asciiTheme="majorBidi" w:hAnsiTheme="majorBidi" w:cstheme="majorBidi"/>
              <w:color w:val="000000" w:themeColor="text1"/>
            </w:rPr>
            <w:delText>plastic deformation</w:delText>
          </w:r>
        </w:del>
        <w:del w:id="145" w:author="Hu, Shenyang" w:date="2021-04-23T10:40:00Z">
          <w:r w:rsidR="0075281B" w:rsidRPr="000E18C5" w:rsidDel="00580702">
            <w:rPr>
              <w:rFonts w:asciiTheme="majorBidi" w:hAnsiTheme="majorBidi" w:cstheme="majorBidi"/>
              <w:color w:val="000000" w:themeColor="text1"/>
            </w:rPr>
            <w:delText xml:space="preserve"> and more slip band</w:delText>
          </w:r>
          <w:r w:rsidR="00707698" w:rsidRPr="000E18C5" w:rsidDel="00580702">
            <w:rPr>
              <w:rFonts w:asciiTheme="majorBidi" w:hAnsiTheme="majorBidi" w:cstheme="majorBidi"/>
              <w:color w:val="000000" w:themeColor="text1"/>
            </w:rPr>
            <w:delText xml:space="preserve"> for</w:delText>
          </w:r>
          <w:r w:rsidR="001D4E3C" w:rsidRPr="000E18C5" w:rsidDel="00580702">
            <w:rPr>
              <w:rFonts w:asciiTheme="majorBidi" w:hAnsiTheme="majorBidi" w:cstheme="majorBidi"/>
              <w:color w:val="000000" w:themeColor="text1"/>
            </w:rPr>
            <w:delText>mation</w:delText>
          </w:r>
        </w:del>
        <w:del w:id="146" w:author="Hu, Shenyang" w:date="2021-04-23T11:11:00Z">
          <w:r w:rsidR="001D4E3C" w:rsidRPr="000E18C5" w:rsidDel="006D0287">
            <w:rPr>
              <w:rFonts w:asciiTheme="majorBidi" w:hAnsiTheme="majorBidi" w:cstheme="majorBidi"/>
              <w:color w:val="000000" w:themeColor="text1"/>
            </w:rPr>
            <w:delText xml:space="preserve">, which leads to </w:delText>
          </w:r>
          <w:r w:rsidR="005002B3" w:rsidRPr="000E18C5" w:rsidDel="006D0287">
            <w:rPr>
              <w:rFonts w:asciiTheme="majorBidi" w:hAnsiTheme="majorBidi" w:cstheme="majorBidi"/>
              <w:color w:val="000000" w:themeColor="text1"/>
            </w:rPr>
            <w:delText xml:space="preserve">hardening taking place in more materials and a high </w:delText>
          </w:r>
          <w:r w:rsidR="00F730FC" w:rsidRPr="000E18C5" w:rsidDel="006D0287">
            <w:rPr>
              <w:rFonts w:asciiTheme="majorBidi" w:hAnsiTheme="majorBidi" w:cstheme="majorBidi"/>
              <w:color w:val="000000" w:themeColor="text1"/>
            </w:rPr>
            <w:delText xml:space="preserve">hardening coefficient. </w:delText>
          </w:r>
          <w:r w:rsidR="001D4E3C" w:rsidRPr="000E18C5" w:rsidDel="006D0287">
            <w:rPr>
              <w:rFonts w:asciiTheme="majorBidi" w:hAnsiTheme="majorBidi" w:cstheme="majorBidi"/>
              <w:color w:val="000000" w:themeColor="text1"/>
            </w:rPr>
            <w:delText xml:space="preserve"> </w:delText>
          </w:r>
          <w:r w:rsidR="00F730FC" w:rsidRPr="000E18C5" w:rsidDel="006D0287">
            <w:rPr>
              <w:rFonts w:asciiTheme="majorBidi" w:hAnsiTheme="majorBidi" w:cstheme="majorBidi"/>
              <w:color w:val="000000" w:themeColor="text1"/>
            </w:rPr>
            <w:delText xml:space="preserve">In contrast, </w:delText>
          </w:r>
          <w:r w:rsidR="008F00C3" w:rsidRPr="000E18C5" w:rsidDel="006D0287">
            <w:rPr>
              <w:rFonts w:asciiTheme="majorBidi" w:hAnsiTheme="majorBidi" w:cstheme="majorBidi"/>
              <w:color w:val="000000" w:themeColor="text1"/>
            </w:rPr>
            <w:delText xml:space="preserve">the low pressure inside gas bubble causes more inhomogeneous </w:delText>
          </w:r>
          <w:r w:rsidR="00570B1F" w:rsidRPr="000E18C5" w:rsidDel="006D0287">
            <w:rPr>
              <w:rFonts w:asciiTheme="majorBidi" w:hAnsiTheme="majorBidi" w:cstheme="majorBidi"/>
              <w:color w:val="000000" w:themeColor="text1"/>
            </w:rPr>
            <w:delText xml:space="preserve">plastic deformation and less slip band formation, which </w:delText>
          </w:r>
          <w:r w:rsidR="0087671A" w:rsidRPr="000E18C5" w:rsidDel="006D0287">
            <w:rPr>
              <w:rFonts w:asciiTheme="majorBidi" w:hAnsiTheme="majorBidi" w:cstheme="majorBidi"/>
              <w:color w:val="000000" w:themeColor="text1"/>
            </w:rPr>
            <w:delText>leads to plastic deformation localization</w:delText>
          </w:r>
          <w:r w:rsidR="00352791" w:rsidRPr="000E18C5" w:rsidDel="006D0287">
            <w:rPr>
              <w:rFonts w:asciiTheme="majorBidi" w:hAnsiTheme="majorBidi" w:cstheme="majorBidi"/>
              <w:color w:val="000000" w:themeColor="text1"/>
            </w:rPr>
            <w:delText>, and a low hardening coefficient.</w:delText>
          </w:r>
        </w:del>
        <w:r w:rsidR="00F86238">
          <w:rPr>
            <w:rFonts w:asciiTheme="majorBidi" w:hAnsiTheme="majorBidi" w:cstheme="majorBidi"/>
            <w:color w:val="000000" w:themeColor="text1"/>
          </w:rPr>
          <w:t xml:space="preserve">we can conclude </w:t>
        </w:r>
        <w:r w:rsidR="00BD61A1">
          <w:rPr>
            <w:rFonts w:asciiTheme="majorBidi" w:hAnsiTheme="majorBidi" w:cstheme="majorBidi"/>
            <w:color w:val="000000" w:themeColor="text1"/>
          </w:rPr>
          <w:t>that the more inhomogeneous a stress field is, the less strain hardening is</w:t>
        </w:r>
        <w:r w:rsidR="008662FB">
          <w:rPr>
            <w:rFonts w:asciiTheme="majorBidi" w:hAnsiTheme="majorBidi" w:cstheme="majorBidi"/>
            <w:color w:val="000000" w:themeColor="text1"/>
          </w:rPr>
          <w:t>.</w:t>
        </w:r>
        <w:r w:rsidR="00BD61A1">
          <w:rPr>
            <w:rFonts w:asciiTheme="majorBidi" w:hAnsiTheme="majorBidi" w:cstheme="majorBidi"/>
            <w:color w:val="000000" w:themeColor="text1"/>
          </w:rPr>
          <w:t xml:space="preserve"> </w:t>
        </w:r>
        <w:r w:rsidR="008662FB">
          <w:rPr>
            <w:rFonts w:asciiTheme="majorBidi" w:hAnsiTheme="majorBidi" w:cstheme="majorBidi"/>
            <w:color w:val="000000" w:themeColor="text1"/>
          </w:rPr>
          <w:t>A</w:t>
        </w:r>
        <w:r w:rsidR="00777A4D">
          <w:rPr>
            <w:rFonts w:asciiTheme="majorBidi" w:hAnsiTheme="majorBidi" w:cstheme="majorBidi"/>
            <w:color w:val="000000" w:themeColor="text1"/>
          </w:rPr>
          <w:t>nd</w:t>
        </w:r>
        <w:r w:rsidR="00BD61A1">
          <w:rPr>
            <w:rFonts w:asciiTheme="majorBidi" w:hAnsiTheme="majorBidi" w:cstheme="majorBidi"/>
            <w:color w:val="000000" w:themeColor="text1"/>
          </w:rPr>
          <w:t xml:space="preserve"> </w:t>
        </w:r>
        <w:r w:rsidR="00BD61A1" w:rsidRPr="000E18C5">
          <w:rPr>
            <w:rFonts w:asciiTheme="majorBidi" w:hAnsiTheme="majorBidi" w:cstheme="majorBidi"/>
            <w:color w:val="000000" w:themeColor="text1"/>
          </w:rPr>
          <w:t>the</w:t>
        </w:r>
        <w:r w:rsidR="00BD66ED">
          <w:rPr>
            <w:rFonts w:asciiTheme="majorBidi" w:hAnsiTheme="majorBidi" w:cstheme="majorBidi"/>
            <w:color w:val="000000" w:themeColor="text1"/>
          </w:rPr>
          <w:t xml:space="preserve"> </w:t>
        </w:r>
        <w:r w:rsidR="00D44686">
          <w:rPr>
            <w:rFonts w:asciiTheme="majorBidi" w:hAnsiTheme="majorBidi" w:cstheme="majorBidi"/>
            <w:color w:val="000000" w:themeColor="text1"/>
          </w:rPr>
          <w:t>gas bubble dependence of</w:t>
        </w:r>
        <w:r w:rsidR="00BD61A1" w:rsidRPr="000E18C5">
          <w:rPr>
            <w:rFonts w:asciiTheme="majorBidi" w:hAnsiTheme="majorBidi" w:cstheme="majorBidi"/>
            <w:color w:val="000000" w:themeColor="text1"/>
          </w:rPr>
          <w:t xml:space="preserve"> hardening behavior showed in Figure 4</w:t>
        </w:r>
        <w:r w:rsidR="00777A4D">
          <w:rPr>
            <w:rFonts w:asciiTheme="majorBidi" w:hAnsiTheme="majorBidi" w:cstheme="majorBidi"/>
            <w:color w:val="000000" w:themeColor="text1"/>
          </w:rPr>
          <w:t xml:space="preserve"> </w:t>
        </w:r>
        <w:r w:rsidR="007F2986">
          <w:rPr>
            <w:rFonts w:asciiTheme="majorBidi" w:hAnsiTheme="majorBidi" w:cstheme="majorBidi"/>
            <w:color w:val="000000" w:themeColor="text1"/>
          </w:rPr>
          <w:t>is</w:t>
        </w:r>
        <w:r w:rsidR="00777A4D">
          <w:rPr>
            <w:rFonts w:asciiTheme="majorBidi" w:hAnsiTheme="majorBidi" w:cstheme="majorBidi"/>
            <w:color w:val="000000" w:themeColor="text1"/>
          </w:rPr>
          <w:t xml:space="preserve"> attributed to </w:t>
        </w:r>
        <w:r w:rsidR="00A40FC3">
          <w:rPr>
            <w:rFonts w:asciiTheme="majorBidi" w:hAnsiTheme="majorBidi" w:cstheme="majorBidi"/>
            <w:color w:val="000000" w:themeColor="text1"/>
          </w:rPr>
          <w:t xml:space="preserve">the inhomogeneous stress </w:t>
        </w:r>
        <w:r w:rsidR="00A4139D">
          <w:rPr>
            <w:rFonts w:asciiTheme="majorBidi" w:hAnsiTheme="majorBidi" w:cstheme="majorBidi"/>
            <w:color w:val="000000" w:themeColor="text1"/>
          </w:rPr>
          <w:t xml:space="preserve">induced </w:t>
        </w:r>
        <w:r w:rsidR="0023726F">
          <w:rPr>
            <w:rFonts w:asciiTheme="majorBidi" w:hAnsiTheme="majorBidi" w:cstheme="majorBidi"/>
            <w:color w:val="000000" w:themeColor="text1"/>
          </w:rPr>
          <w:t>inhomogeneous</w:t>
        </w:r>
        <w:r w:rsidR="00A4139D">
          <w:rPr>
            <w:rFonts w:asciiTheme="majorBidi" w:hAnsiTheme="majorBidi" w:cstheme="majorBidi"/>
            <w:color w:val="000000" w:themeColor="text1"/>
          </w:rPr>
          <w:t xml:space="preserve"> </w:t>
        </w:r>
        <w:r w:rsidR="0023726F">
          <w:rPr>
            <w:rFonts w:asciiTheme="majorBidi" w:hAnsiTheme="majorBidi" w:cstheme="majorBidi"/>
            <w:color w:val="000000" w:themeColor="text1"/>
          </w:rPr>
          <w:t>plastic deformation.</w:t>
        </w:r>
      </w:ins>
    </w:p>
    <w:p w14:paraId="54C0E095" w14:textId="2BD4CB36" w:rsidR="007615C8" w:rsidRDefault="00A139E1" w:rsidP="00A139E1">
      <w:pPr>
        <w:pStyle w:val="NormalWeb"/>
        <w:shd w:val="clear" w:color="auto" w:fill="FFFFFF"/>
        <w:spacing w:before="0" w:beforeAutospacing="0" w:after="0" w:afterAutospacing="0" w:line="360" w:lineRule="auto"/>
        <w:rPr>
          <w:ins w:id="147" w:author="Hu, Shenyang" w:date="2021-04-24T12:06:00Z"/>
          <w:rFonts w:asciiTheme="majorBidi" w:hAnsiTheme="majorBidi" w:cstheme="majorBidi"/>
          <w:color w:val="000000" w:themeColor="text1"/>
        </w:rPr>
      </w:pPr>
      <w:r w:rsidRPr="00A139E1">
        <w:rPr>
          <w:rFonts w:asciiTheme="majorBidi" w:hAnsiTheme="majorBidi" w:cstheme="majorBidi"/>
          <w:noProof/>
          <w:color w:val="000000" w:themeColor="text1"/>
        </w:rPr>
        <w:drawing>
          <wp:inline distT="0" distB="0" distL="0" distR="0" wp14:anchorId="0A80E195" wp14:editId="16143BA0">
            <wp:extent cx="5486400" cy="195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951355"/>
                    </a:xfrm>
                    <a:prstGeom prst="rect">
                      <a:avLst/>
                    </a:prstGeom>
                  </pic:spPr>
                </pic:pic>
              </a:graphicData>
            </a:graphic>
          </wp:inline>
        </w:drawing>
      </w:r>
    </w:p>
    <w:p w14:paraId="1D8492DD" w14:textId="1327C7E1" w:rsidR="00A139E1" w:rsidRPr="000E18C5" w:rsidRDefault="008F1018" w:rsidP="008F1018">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8F1018">
        <w:rPr>
          <w:rFonts w:asciiTheme="majorBidi" w:hAnsiTheme="majorBidi" w:cstheme="majorBidi"/>
          <w:noProof/>
          <w:color w:val="000000" w:themeColor="text1"/>
        </w:rPr>
        <w:lastRenderedPageBreak/>
        <w:drawing>
          <wp:inline distT="0" distB="0" distL="0" distR="0" wp14:anchorId="782BABB9" wp14:editId="28A01CBB">
            <wp:extent cx="5486400" cy="2067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67560"/>
                    </a:xfrm>
                    <a:prstGeom prst="rect">
                      <a:avLst/>
                    </a:prstGeom>
                  </pic:spPr>
                </pic:pic>
              </a:graphicData>
            </a:graphic>
          </wp:inline>
        </w:drawing>
      </w:r>
    </w:p>
    <w:p w14:paraId="07C3961D" w14:textId="21CDD215" w:rsidR="00ED3C32"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5</w:t>
      </w:r>
      <w:r w:rsidRPr="000E18C5">
        <w:rPr>
          <w:rFonts w:asciiTheme="majorBidi" w:hAnsiTheme="majorBidi" w:cstheme="majorBidi"/>
          <w:color w:val="000000"/>
        </w:rPr>
        <w:t xml:space="preserve">. </w:t>
      </w:r>
      <w:r w:rsidR="008E19B6" w:rsidRPr="000E18C5">
        <w:rPr>
          <w:rFonts w:asciiTheme="majorBidi" w:hAnsiTheme="majorBidi" w:cstheme="majorBidi"/>
          <w:color w:val="000000"/>
        </w:rPr>
        <w:t>Distributions of p</w:t>
      </w:r>
      <w:r w:rsidR="00495F05" w:rsidRPr="000E18C5">
        <w:rPr>
          <w:rFonts w:asciiTheme="majorBidi" w:hAnsiTheme="majorBidi" w:cstheme="majorBidi"/>
          <w:color w:val="000000"/>
        </w:rPr>
        <w:t>last</w:t>
      </w:r>
      <w:r w:rsidR="00485549" w:rsidRPr="000E18C5">
        <w:rPr>
          <w:rFonts w:asciiTheme="majorBidi" w:hAnsiTheme="majorBidi" w:cstheme="majorBidi"/>
          <w:color w:val="000000"/>
        </w:rPr>
        <w:t xml:space="preserve">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485549" w:rsidRPr="000E18C5">
        <w:rPr>
          <w:rFonts w:asciiTheme="majorBidi" w:hAnsiTheme="majorBidi" w:cstheme="majorBidi"/>
          <w:color w:val="000000"/>
        </w:rPr>
        <w:t xml:space="preserve"> </w:t>
      </w:r>
      <w:r w:rsidR="004C1EAA" w:rsidRPr="000E18C5">
        <w:rPr>
          <w:rFonts w:asciiTheme="majorBidi" w:hAnsiTheme="majorBidi" w:cstheme="majorBidi"/>
          <w:color w:val="000000"/>
        </w:rPr>
        <w:t xml:space="preserve">on </w:t>
      </w:r>
      <w:r w:rsidR="00314EA2" w:rsidRPr="000E18C5">
        <w:rPr>
          <w:rFonts w:asciiTheme="majorBidi" w:hAnsiTheme="majorBidi" w:cstheme="majorBidi"/>
          <w:color w:val="000000"/>
        </w:rPr>
        <w:t xml:space="preserve">the </w:t>
      </w:r>
      <w:r w:rsidR="004C1EAA" w:rsidRPr="000E18C5">
        <w:rPr>
          <w:rFonts w:asciiTheme="majorBidi" w:hAnsiTheme="majorBidi" w:cstheme="majorBidi"/>
          <w:color w:val="000000"/>
        </w:rPr>
        <w:t xml:space="preserve">plane </w:t>
      </w:r>
      <w:r w:rsidR="004C1EAA" w:rsidRPr="000E18C5">
        <w:rPr>
          <w:rFonts w:asciiTheme="majorBidi" w:hAnsiTheme="majorBidi" w:cstheme="majorBidi"/>
          <w:i/>
          <w:iCs/>
          <w:color w:val="000000"/>
        </w:rPr>
        <w:t>S</w:t>
      </w:r>
      <w:r w:rsidR="004C1EAA" w:rsidRPr="000E18C5">
        <w:rPr>
          <w:rFonts w:asciiTheme="majorBidi" w:hAnsiTheme="majorBidi" w:cstheme="majorBidi"/>
          <w:color w:val="000000"/>
        </w:rPr>
        <w:t xml:space="preserve"> </w:t>
      </w:r>
      <w:r w:rsidR="003D13BE" w:rsidRPr="000E18C5">
        <w:rPr>
          <w:rFonts w:asciiTheme="majorBidi" w:hAnsiTheme="majorBidi" w:cstheme="majorBidi"/>
          <w:color w:val="000000"/>
        </w:rPr>
        <w:t xml:space="preserve">in </w:t>
      </w:r>
      <w:r w:rsidR="004707D5" w:rsidRPr="000E18C5">
        <w:rPr>
          <w:rFonts w:asciiTheme="majorBidi" w:hAnsiTheme="majorBidi" w:cstheme="majorBidi"/>
          <w:color w:val="000000"/>
        </w:rPr>
        <w:t>polycrystalline structure</w:t>
      </w:r>
      <w:r w:rsidR="00874A72" w:rsidRPr="000E18C5">
        <w:rPr>
          <w:rFonts w:asciiTheme="majorBidi" w:hAnsiTheme="majorBidi" w:cstheme="majorBidi"/>
          <w:color w:val="000000"/>
        </w:rPr>
        <w:t>s</w:t>
      </w:r>
      <w:r w:rsidR="004707D5" w:rsidRPr="000E18C5">
        <w:rPr>
          <w:rFonts w:asciiTheme="majorBidi" w:hAnsiTheme="majorBidi" w:cstheme="majorBidi"/>
          <w:color w:val="000000"/>
        </w:rPr>
        <w:t xml:space="preserve"> with gas bubble volume fraction </w:t>
      </w:r>
      <w:r w:rsidR="00485549" w:rsidRPr="000E18C5">
        <w:rPr>
          <w:rFonts w:asciiTheme="majorBidi" w:hAnsiTheme="majorBidi" w:cstheme="majorBidi"/>
          <w:color w:val="000000"/>
        </w:rPr>
        <w:t>9.7</w:t>
      </w:r>
      <w:r w:rsidR="00314EA2" w:rsidRPr="000E18C5">
        <w:rPr>
          <w:rFonts w:asciiTheme="majorBidi" w:hAnsiTheme="majorBidi" w:cstheme="majorBidi"/>
          <w:color w:val="000000"/>
        </w:rPr>
        <w:t>%</w:t>
      </w:r>
      <w:r w:rsidR="008E19B6" w:rsidRPr="000E18C5">
        <w:rPr>
          <w:rFonts w:asciiTheme="majorBidi" w:hAnsiTheme="majorBidi" w:cstheme="majorBidi"/>
          <w:color w:val="000000"/>
        </w:rPr>
        <w:t xml:space="preserve"> </w:t>
      </w:r>
      <w:r w:rsidR="004707D5" w:rsidRPr="000E18C5">
        <w:rPr>
          <w:rFonts w:asciiTheme="majorBidi" w:hAnsiTheme="majorBidi" w:cstheme="majorBidi"/>
          <w:color w:val="000000"/>
        </w:rPr>
        <w:t xml:space="preserve">at </w:t>
      </w:r>
      <w:r w:rsidR="00194512" w:rsidRPr="000E18C5">
        <w:rPr>
          <w:rFonts w:asciiTheme="majorBidi" w:hAnsiTheme="majorBidi" w:cstheme="majorBidi"/>
          <w:color w:val="000000"/>
        </w:rPr>
        <w:t>different applied strains</w:t>
      </w:r>
      <w:r w:rsidR="008E19B6" w:rsidRPr="000E18C5">
        <w:rPr>
          <w:rFonts w:asciiTheme="majorBidi" w:hAnsiTheme="majorBidi" w:cstheme="majorBidi"/>
          <w:color w:val="000000"/>
        </w:rPr>
        <w:t xml:space="preserve"> </w:t>
      </w:r>
      <w:r w:rsidR="00A27A4B" w:rsidRPr="000E18C5">
        <w:rPr>
          <w:rFonts w:asciiTheme="majorBidi" w:hAnsiTheme="majorBidi" w:cstheme="majorBidi"/>
          <w:color w:val="000000"/>
        </w:rPr>
        <w:t>(</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 xml:space="preserve">=0.02, 0.054, </m:t>
        </m:r>
        <m:r>
          <m:rPr>
            <m:sty m:val="p"/>
          </m:rPr>
          <w:rPr>
            <w:rFonts w:ascii="Cambria Math" w:hAnsi="Cambria Math" w:cstheme="majorBidi"/>
            <w:color w:val="000000" w:themeColor="text1"/>
          </w:rPr>
          <m:t>and</m:t>
        </m:r>
        <m:r>
          <w:rPr>
            <w:rFonts w:ascii="Cambria Math" w:hAnsi="Cambria Math" w:cstheme="majorBidi"/>
            <w:color w:val="000000" w:themeColor="text1"/>
          </w:rPr>
          <m:t xml:space="preserve"> 0.10)</m:t>
        </m:r>
      </m:oMath>
      <w:r w:rsidR="00194512" w:rsidRPr="000E18C5">
        <w:rPr>
          <w:rFonts w:asciiTheme="majorBidi" w:hAnsiTheme="majorBidi" w:cstheme="majorBidi"/>
          <w:color w:val="000000"/>
        </w:rPr>
        <w:t xml:space="preserve">. (a) </w:t>
      </w:r>
      <w:r w:rsidR="00DA7D21" w:rsidRPr="000E18C5">
        <w:rPr>
          <w:rFonts w:asciiTheme="majorBidi" w:hAnsiTheme="majorBidi" w:cstheme="majorBidi"/>
          <w:color w:val="000000"/>
        </w:rPr>
        <w:t xml:space="preserve">gas bubbles with </w:t>
      </w:r>
      <w:r w:rsidR="00F330B6" w:rsidRPr="000E18C5">
        <w:rPr>
          <w:rFonts w:asciiTheme="majorBidi" w:hAnsiTheme="majorBidi" w:cstheme="majorBidi"/>
          <w:color w:val="000000"/>
        </w:rPr>
        <w:t xml:space="preserve">initial </w:t>
      </w:r>
      <w:r w:rsidR="00DA7D21" w:rsidRPr="000E18C5">
        <w:rPr>
          <w:rFonts w:asciiTheme="majorBidi" w:hAnsiTheme="majorBidi" w:cstheme="majorBidi"/>
          <w:color w:val="000000"/>
        </w:rPr>
        <w:t xml:space="preserve">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m:t>
        </m:r>
      </m:oMath>
      <w:r w:rsidR="003740EB" w:rsidRPr="000E18C5">
        <w:rPr>
          <w:rFonts w:asciiTheme="majorBidi" w:hAnsiTheme="majorBidi" w:cstheme="majorBidi"/>
          <w:color w:val="000000" w:themeColor="text1"/>
        </w:rPr>
        <w:t xml:space="preserve"> </w:t>
      </w:r>
      <w:r w:rsidR="00DA7D21" w:rsidRPr="000E18C5">
        <w:rPr>
          <w:rFonts w:asciiTheme="majorBidi" w:hAnsiTheme="majorBidi" w:cstheme="majorBidi"/>
          <w:color w:val="000000" w:themeColor="text1"/>
        </w:rPr>
        <w:t>and</w:t>
      </w:r>
      <w:r w:rsidR="003740EB" w:rsidRPr="000E18C5">
        <w:rPr>
          <w:rFonts w:asciiTheme="majorBidi" w:hAnsiTheme="majorBidi" w:cstheme="majorBidi"/>
          <w:color w:val="000000" w:themeColor="text1"/>
        </w:rPr>
        <w:t xml:space="preserve"> (b) gas bubbles with</w:t>
      </w:r>
      <w:r w:rsidR="00F94B81" w:rsidRPr="000E18C5">
        <w:rPr>
          <w:rFonts w:asciiTheme="majorBidi" w:hAnsiTheme="majorBidi" w:cstheme="majorBidi"/>
          <w:color w:val="000000" w:themeColor="text1"/>
        </w:rPr>
        <w:t xml:space="preserve"> initial</w:t>
      </w:r>
      <w:r w:rsidR="003740EB" w:rsidRPr="000E18C5">
        <w:rPr>
          <w:rFonts w:asciiTheme="majorBidi" w:hAnsiTheme="majorBidi" w:cstheme="majorBidi"/>
          <w:color w:val="000000" w:themeColor="text1"/>
        </w:rPr>
        <w:t xml:space="preserve"> pressure</w:t>
      </w:r>
      <w:r w:rsidR="00DA7D21"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3740EB" w:rsidRPr="000E18C5">
        <w:rPr>
          <w:rFonts w:asciiTheme="majorBidi" w:hAnsiTheme="majorBidi" w:cstheme="majorBidi"/>
          <w:color w:val="000000" w:themeColor="text1"/>
        </w:rPr>
        <w:t>.</w:t>
      </w:r>
      <w:r w:rsidR="00DA7D21" w:rsidRPr="000E18C5">
        <w:rPr>
          <w:rFonts w:asciiTheme="majorBidi" w:hAnsiTheme="majorBidi" w:cstheme="majorBidi"/>
          <w:color w:val="000000" w:themeColor="text1"/>
        </w:rPr>
        <w:t xml:space="preserve"> </w:t>
      </w:r>
    </w:p>
    <w:p w14:paraId="7A09070E" w14:textId="141E492E" w:rsidR="008A5F0A" w:rsidRPr="000E18C5" w:rsidRDefault="00337EDC" w:rsidP="00337EDC">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337EDC">
        <w:rPr>
          <w:rFonts w:asciiTheme="majorBidi" w:hAnsiTheme="majorBidi" w:cstheme="majorBidi"/>
          <w:noProof/>
          <w:color w:val="000000" w:themeColor="text1"/>
        </w:rPr>
        <w:drawing>
          <wp:inline distT="0" distB="0" distL="0" distR="0" wp14:anchorId="5649154C" wp14:editId="1AAFBF24">
            <wp:extent cx="5486400" cy="2562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62860"/>
                    </a:xfrm>
                    <a:prstGeom prst="rect">
                      <a:avLst/>
                    </a:prstGeom>
                  </pic:spPr>
                </pic:pic>
              </a:graphicData>
            </a:graphic>
          </wp:inline>
        </w:drawing>
      </w:r>
    </w:p>
    <w:p w14:paraId="23D90817" w14:textId="76070BBD"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6</w:t>
      </w:r>
      <w:r w:rsidRPr="000E18C5">
        <w:rPr>
          <w:rFonts w:asciiTheme="majorBidi" w:hAnsiTheme="majorBidi" w:cstheme="majorBidi"/>
          <w:color w:val="000000"/>
        </w:rPr>
        <w:t xml:space="preserve">. </w:t>
      </w:r>
      <w:r w:rsidR="0069274A" w:rsidRPr="000E18C5">
        <w:rPr>
          <w:rFonts w:asciiTheme="majorBidi" w:hAnsiTheme="majorBidi" w:cstheme="majorBidi"/>
          <w:color w:val="000000"/>
        </w:rPr>
        <w:t xml:space="preserve">Distribution of shear stress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E56F4F" w:rsidRPr="000E18C5">
        <w:rPr>
          <w:rFonts w:asciiTheme="majorBidi" w:hAnsiTheme="majorBidi" w:cstheme="majorBidi"/>
          <w:color w:val="000000" w:themeColor="text1"/>
        </w:rPr>
        <w:t xml:space="preserv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=0.1</m:t>
        </m:r>
      </m:oMath>
      <w:r w:rsidR="006B7836" w:rsidRPr="000E18C5">
        <w:rPr>
          <w:rFonts w:asciiTheme="majorBidi" w:hAnsiTheme="majorBidi" w:cstheme="majorBidi"/>
          <w:color w:val="000000" w:themeColor="text1"/>
        </w:rPr>
        <w:t xml:space="preserve">. (a)  </w:t>
      </w:r>
      <w:r w:rsidR="006D489B" w:rsidRPr="000E18C5">
        <w:rPr>
          <w:rFonts w:asciiTheme="majorBidi" w:hAnsiTheme="majorBidi" w:cstheme="majorBidi"/>
          <w:color w:val="000000" w:themeColor="text1"/>
        </w:rPr>
        <w:t xml:space="preserve">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6D489B" w:rsidRPr="000E18C5">
        <w:rPr>
          <w:rFonts w:asciiTheme="majorBidi" w:hAnsiTheme="majorBidi" w:cstheme="majorBidi"/>
          <w:color w:val="000000" w:themeColor="text1"/>
        </w:rPr>
        <w:t xml:space="preserve">, and (b) 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6D489B" w:rsidRPr="000E18C5">
        <w:rPr>
          <w:rFonts w:asciiTheme="majorBidi" w:hAnsiTheme="majorBidi" w:cstheme="majorBidi"/>
          <w:color w:val="000000" w:themeColor="text1"/>
        </w:rPr>
        <w:t>.</w:t>
      </w:r>
    </w:p>
    <w:p w14:paraId="6F05C039" w14:textId="58181B2B"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28D8C422" w14:textId="1184AC3F" w:rsidR="008A6D43" w:rsidRPr="000E18C5" w:rsidRDefault="00E2539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rPr>
        <w:t xml:space="preserve">For </w:t>
      </w:r>
      <w:r w:rsidR="00380DD3">
        <w:rPr>
          <w:rFonts w:asciiTheme="majorBidi" w:hAnsiTheme="majorBidi" w:cstheme="majorBidi"/>
          <w:color w:val="000000" w:themeColor="text1"/>
        </w:rPr>
        <w:t xml:space="preserve">a </w:t>
      </w:r>
      <w:r w:rsidRPr="000E18C5">
        <w:rPr>
          <w:rFonts w:asciiTheme="majorBidi" w:hAnsiTheme="majorBidi" w:cstheme="majorBidi"/>
          <w:color w:val="000000" w:themeColor="text1"/>
        </w:rPr>
        <w:t>given gas bubble structure, the average pressures</w:t>
      </w:r>
      <w:r w:rsidR="00CA6661" w:rsidRPr="000E18C5">
        <w:rPr>
          <w:rFonts w:asciiTheme="majorBidi" w:hAnsiTheme="majorBidi" w:cstheme="majorBidi"/>
          <w:color w:val="000000" w:themeColor="text1"/>
        </w:rPr>
        <w:t xml:space="preserve"> (P</w:t>
      </w:r>
      <w:proofErr w:type="gramStart"/>
      <w:r w:rsidR="00CA6661" w:rsidRPr="000E18C5">
        <w:rPr>
          <w:rFonts w:asciiTheme="majorBidi" w:hAnsiTheme="majorBidi" w:cstheme="majorBidi"/>
          <w:color w:val="000000" w:themeColor="text1"/>
        </w:rPr>
        <w:t>=(</w:t>
      </w:r>
      <w:proofErr w:type="gramEnd"/>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oMath>
      <w:r w:rsidR="00CA6661" w:rsidRPr="000E18C5">
        <w:rPr>
          <w:rFonts w:asciiTheme="majorBidi" w:hAnsiTheme="majorBidi" w:cstheme="majorBidi"/>
          <w:color w:val="000000" w:themeColor="text1"/>
        </w:rPr>
        <w:t>)/3)</w:t>
      </w:r>
      <w:r w:rsidRPr="000E18C5">
        <w:rPr>
          <w:rFonts w:asciiTheme="majorBidi" w:hAnsiTheme="majorBidi" w:cstheme="majorBidi"/>
          <w:color w:val="000000" w:themeColor="text1"/>
        </w:rPr>
        <w:t xml:space="preserve"> in </w:t>
      </w:r>
      <w:r w:rsidR="00380DD3">
        <w:rPr>
          <w:rFonts w:asciiTheme="majorBidi" w:hAnsiTheme="majorBidi" w:cstheme="majorBidi"/>
          <w:color w:val="000000" w:themeColor="text1"/>
        </w:rPr>
        <w:t xml:space="preserve">the </w:t>
      </w:r>
      <w:r w:rsidRPr="000E18C5">
        <w:rPr>
          <w:rFonts w:asciiTheme="majorBidi" w:hAnsiTheme="majorBidi" w:cstheme="majorBidi"/>
          <w:color w:val="000000" w:themeColor="text1"/>
        </w:rPr>
        <w:t xml:space="preserve">matrix and inside gas bubbles are calculated during deformation. </w:t>
      </w:r>
      <w:r w:rsidR="00DF1E82" w:rsidRPr="000E18C5">
        <w:rPr>
          <w:rFonts w:asciiTheme="majorBidi" w:hAnsiTheme="majorBidi" w:cstheme="majorBidi"/>
          <w:color w:val="000000" w:themeColor="text1"/>
        </w:rPr>
        <w:t xml:space="preserve">Figure 7 shows the average pressure </w:t>
      </w:r>
      <w:r w:rsidR="002C3ACF" w:rsidRPr="000E18C5">
        <w:rPr>
          <w:rFonts w:asciiTheme="majorBidi" w:hAnsiTheme="majorBidi" w:cstheme="majorBidi"/>
          <w:color w:val="000000" w:themeColor="text1"/>
        </w:rPr>
        <w:t xml:space="preserve">in </w:t>
      </w:r>
      <w:r w:rsidR="003D35BE" w:rsidRPr="000E18C5">
        <w:rPr>
          <w:rFonts w:asciiTheme="majorBidi" w:hAnsiTheme="majorBidi" w:cstheme="majorBidi"/>
          <w:color w:val="000000" w:themeColor="text1"/>
        </w:rPr>
        <w:t xml:space="preserve">terms of applied strain. </w:t>
      </w:r>
      <w:r w:rsidR="00DF1E82" w:rsidRPr="000E18C5">
        <w:rPr>
          <w:rFonts w:asciiTheme="majorBidi" w:hAnsiTheme="majorBidi" w:cstheme="majorBidi"/>
          <w:color w:val="000000" w:themeColor="text1"/>
        </w:rPr>
        <w:t xml:space="preserve"> </w:t>
      </w:r>
      <w:r w:rsidR="00B610DA" w:rsidRPr="000E18C5">
        <w:rPr>
          <w:rFonts w:asciiTheme="majorBidi" w:hAnsiTheme="majorBidi" w:cstheme="majorBidi"/>
          <w:color w:val="000000" w:themeColor="text1"/>
        </w:rPr>
        <w:t>The circle on the curves</w:t>
      </w:r>
      <w:r w:rsidR="00E63A0B" w:rsidRPr="000E18C5">
        <w:rPr>
          <w:rFonts w:asciiTheme="majorBidi" w:hAnsiTheme="majorBidi" w:cstheme="majorBidi"/>
          <w:color w:val="000000" w:themeColor="text1"/>
        </w:rPr>
        <w:t xml:space="preserve"> presents the pressure associated with the residual stress</w:t>
      </w:r>
      <w:r w:rsidR="008E461B" w:rsidRPr="000E18C5">
        <w:rPr>
          <w:rFonts w:asciiTheme="majorBidi" w:hAnsiTheme="majorBidi" w:cstheme="majorBidi"/>
          <w:color w:val="000000" w:themeColor="text1"/>
        </w:rPr>
        <w:t xml:space="preserve"> at applied strain </w:t>
      </w:r>
      <w:r w:rsidR="00B610D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m:t>
        </m:r>
      </m:oMath>
      <w:r w:rsidR="008E461B" w:rsidRPr="000E18C5">
        <w:rPr>
          <w:rFonts w:asciiTheme="majorBidi" w:hAnsiTheme="majorBidi" w:cstheme="majorBidi"/>
          <w:color w:val="000000" w:themeColor="text1"/>
        </w:rPr>
        <w:t xml:space="preserve">. </w:t>
      </w:r>
      <w:r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 xml:space="preserve">Under tensile deformation </w:t>
      </w:r>
      <w:r w:rsidR="00906265" w:rsidRPr="000E18C5">
        <w:rPr>
          <w:rFonts w:asciiTheme="majorBidi" w:hAnsiTheme="majorBidi" w:cstheme="majorBidi"/>
          <w:color w:val="000000" w:themeColor="text1"/>
        </w:rPr>
        <w:t>the pressure</w:t>
      </w:r>
      <w:r w:rsidR="00734563" w:rsidRPr="000E18C5">
        <w:rPr>
          <w:rFonts w:asciiTheme="majorBidi" w:hAnsiTheme="majorBidi" w:cstheme="majorBidi"/>
          <w:color w:val="000000" w:themeColor="text1"/>
        </w:rPr>
        <w:t xml:space="preserve"> P</w:t>
      </w:r>
      <w:r w:rsidR="00906265"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in the matrix</w:t>
      </w:r>
      <w:r w:rsidR="00906265" w:rsidRPr="000E18C5">
        <w:rPr>
          <w:rFonts w:asciiTheme="majorBidi" w:hAnsiTheme="majorBidi" w:cstheme="majorBidi"/>
          <w:color w:val="000000" w:themeColor="text1"/>
        </w:rPr>
        <w:t xml:space="preserve"> changes from </w:t>
      </w:r>
      <w:r w:rsidR="00734563" w:rsidRPr="000E18C5">
        <w:rPr>
          <w:rFonts w:asciiTheme="majorBidi" w:hAnsiTheme="majorBidi" w:cstheme="majorBidi"/>
          <w:color w:val="000000" w:themeColor="text1"/>
        </w:rPr>
        <w:t xml:space="preserve">negative to </w:t>
      </w:r>
      <w:r w:rsidR="00BB0F00" w:rsidRPr="000E18C5">
        <w:rPr>
          <w:rFonts w:asciiTheme="majorBidi" w:hAnsiTheme="majorBidi" w:cstheme="majorBidi"/>
          <w:color w:val="000000" w:themeColor="text1"/>
        </w:rPr>
        <w:t>positive. Th</w:t>
      </w:r>
      <w:r w:rsidR="006461D1" w:rsidRPr="000E18C5">
        <w:rPr>
          <w:rFonts w:asciiTheme="majorBidi" w:hAnsiTheme="majorBidi" w:cstheme="majorBidi"/>
          <w:color w:val="000000" w:themeColor="text1"/>
        </w:rPr>
        <w:t xml:space="preserve">is </w:t>
      </w:r>
      <w:r w:rsidR="00BB0F00" w:rsidRPr="000E18C5">
        <w:rPr>
          <w:rFonts w:asciiTheme="majorBidi" w:hAnsiTheme="majorBidi" w:cstheme="majorBidi"/>
          <w:color w:val="000000" w:themeColor="text1"/>
        </w:rPr>
        <w:t xml:space="preserve">means that the </w:t>
      </w:r>
      <w:r w:rsidR="00AB25A6" w:rsidRPr="000E18C5">
        <w:rPr>
          <w:rFonts w:asciiTheme="majorBidi" w:hAnsiTheme="majorBidi" w:cstheme="majorBidi"/>
          <w:color w:val="000000" w:themeColor="text1"/>
        </w:rPr>
        <w:lastRenderedPageBreak/>
        <w:t>average volume of atoms in matrix increase</w:t>
      </w:r>
      <w:r w:rsidR="00380DD3">
        <w:rPr>
          <w:rFonts w:asciiTheme="majorBidi" w:hAnsiTheme="majorBidi" w:cstheme="majorBidi"/>
          <w:color w:val="000000" w:themeColor="text1"/>
        </w:rPr>
        <w:t>s</w:t>
      </w:r>
      <w:r w:rsidR="00F66561" w:rsidRPr="000E18C5">
        <w:rPr>
          <w:rFonts w:asciiTheme="majorBidi" w:hAnsiTheme="majorBidi" w:cstheme="majorBidi"/>
          <w:color w:val="000000" w:themeColor="text1"/>
        </w:rPr>
        <w:t xml:space="preserve">. </w:t>
      </w:r>
      <w:r w:rsidR="006802D9" w:rsidRPr="000E18C5">
        <w:rPr>
          <w:rFonts w:asciiTheme="majorBidi" w:hAnsiTheme="majorBidi" w:cstheme="majorBidi"/>
          <w:color w:val="000000" w:themeColor="text1"/>
        </w:rPr>
        <w:t>As a</w:t>
      </w:r>
      <w:r w:rsidR="002630D5" w:rsidRPr="000E18C5">
        <w:rPr>
          <w:rFonts w:asciiTheme="majorBidi" w:hAnsiTheme="majorBidi" w:cstheme="majorBidi"/>
          <w:color w:val="000000" w:themeColor="text1"/>
        </w:rPr>
        <w:t xml:space="preserve"> result</w:t>
      </w:r>
      <w:r w:rsidR="004B4CEF" w:rsidRPr="000E18C5">
        <w:rPr>
          <w:rFonts w:asciiTheme="majorBidi" w:hAnsiTheme="majorBidi" w:cstheme="majorBidi"/>
          <w:color w:val="000000" w:themeColor="text1"/>
        </w:rPr>
        <w:t>,</w:t>
      </w:r>
      <w:r w:rsidR="002630D5" w:rsidRPr="000E18C5">
        <w:rPr>
          <w:rFonts w:asciiTheme="majorBidi" w:hAnsiTheme="majorBidi" w:cstheme="majorBidi"/>
          <w:color w:val="000000" w:themeColor="text1"/>
        </w:rPr>
        <w:t xml:space="preserve"> </w:t>
      </w:r>
      <w:r w:rsidR="004B4CEF" w:rsidRPr="000E18C5">
        <w:rPr>
          <w:rFonts w:asciiTheme="majorBidi" w:hAnsiTheme="majorBidi" w:cstheme="majorBidi"/>
          <w:color w:val="000000" w:themeColor="text1"/>
        </w:rPr>
        <w:t xml:space="preserve">the formation energies </w:t>
      </w:r>
      <w:r w:rsidR="00B506CB" w:rsidRPr="000E18C5">
        <w:rPr>
          <w:rFonts w:asciiTheme="majorBidi" w:hAnsiTheme="majorBidi" w:cstheme="majorBidi"/>
          <w:color w:val="000000" w:themeColor="text1"/>
        </w:rPr>
        <w:t xml:space="preserve">of defects with positive </w:t>
      </w:r>
      <w:r w:rsidR="00F539ED" w:rsidRPr="000E18C5">
        <w:rPr>
          <w:rFonts w:asciiTheme="majorBidi" w:hAnsiTheme="majorBidi" w:cstheme="majorBidi"/>
          <w:color w:val="000000" w:themeColor="text1"/>
        </w:rPr>
        <w:t>lattice misfit such as large solutes</w:t>
      </w:r>
      <w:r w:rsidR="00231D98" w:rsidRPr="000E18C5">
        <w:rPr>
          <w:rFonts w:asciiTheme="majorBidi" w:hAnsiTheme="majorBidi" w:cstheme="majorBidi"/>
          <w:color w:val="000000" w:themeColor="text1"/>
        </w:rPr>
        <w:t xml:space="preserve"> and self-interstitials</w:t>
      </w:r>
      <w:r w:rsidR="00F539ED" w:rsidRPr="000E18C5">
        <w:rPr>
          <w:rFonts w:asciiTheme="majorBidi" w:hAnsiTheme="majorBidi" w:cstheme="majorBidi"/>
          <w:color w:val="000000" w:themeColor="text1"/>
        </w:rPr>
        <w:t xml:space="preserve"> </w:t>
      </w:r>
      <w:r w:rsidR="00231D98" w:rsidRPr="000E18C5">
        <w:rPr>
          <w:rFonts w:asciiTheme="majorBidi" w:hAnsiTheme="majorBidi" w:cstheme="majorBidi"/>
          <w:color w:val="000000" w:themeColor="text1"/>
        </w:rPr>
        <w:t>should decrease</w:t>
      </w:r>
      <w:r w:rsidR="00937A03" w:rsidRPr="000E18C5">
        <w:rPr>
          <w:rFonts w:asciiTheme="majorBidi" w:hAnsiTheme="majorBidi" w:cstheme="majorBidi"/>
          <w:color w:val="000000" w:themeColor="text1"/>
        </w:rPr>
        <w:t xml:space="preserve">, and their migration energy should decrease. </w:t>
      </w:r>
      <w:r w:rsidR="00913AFC" w:rsidRPr="000E18C5">
        <w:rPr>
          <w:rFonts w:asciiTheme="majorBidi" w:hAnsiTheme="majorBidi" w:cstheme="majorBidi"/>
          <w:color w:val="000000" w:themeColor="text1"/>
        </w:rPr>
        <w:t>In contrast, under compress</w:t>
      </w:r>
      <w:r w:rsidR="00380DD3">
        <w:rPr>
          <w:rFonts w:asciiTheme="majorBidi" w:hAnsiTheme="majorBidi" w:cstheme="majorBidi"/>
          <w:color w:val="000000" w:themeColor="text1"/>
        </w:rPr>
        <w:t>ive</w:t>
      </w:r>
      <w:r w:rsidR="00913AFC" w:rsidRPr="000E18C5">
        <w:rPr>
          <w:rFonts w:asciiTheme="majorBidi" w:hAnsiTheme="majorBidi" w:cstheme="majorBidi"/>
          <w:color w:val="000000" w:themeColor="text1"/>
        </w:rPr>
        <w:t xml:space="preserve"> deformation</w:t>
      </w:r>
      <w:r w:rsidR="00380DD3">
        <w:rPr>
          <w:rFonts w:asciiTheme="majorBidi" w:hAnsiTheme="majorBidi" w:cstheme="majorBidi"/>
          <w:color w:val="000000" w:themeColor="text1"/>
        </w:rPr>
        <w:t>,</w:t>
      </w:r>
      <w:r w:rsidR="002A2988" w:rsidRPr="000E18C5">
        <w:rPr>
          <w:rFonts w:asciiTheme="majorBidi" w:hAnsiTheme="majorBidi" w:cstheme="majorBidi"/>
          <w:color w:val="000000" w:themeColor="text1"/>
        </w:rPr>
        <w:t xml:space="preserve"> the pressure P in the matrix </w:t>
      </w:r>
      <w:r w:rsidR="00380DD3">
        <w:rPr>
          <w:rFonts w:asciiTheme="majorBidi" w:hAnsiTheme="majorBidi" w:cstheme="majorBidi"/>
          <w:color w:val="000000" w:themeColor="text1"/>
        </w:rPr>
        <w:t>simply becomes more</w:t>
      </w:r>
      <w:r w:rsidR="002A2988" w:rsidRPr="000E18C5">
        <w:rPr>
          <w:rFonts w:asciiTheme="majorBidi" w:hAnsiTheme="majorBidi" w:cstheme="majorBidi"/>
          <w:color w:val="000000" w:themeColor="text1"/>
        </w:rPr>
        <w:t xml:space="preserve"> </w:t>
      </w:r>
      <w:proofErr w:type="spellStart"/>
      <w:r w:rsidR="002A2988" w:rsidRPr="000E18C5">
        <w:rPr>
          <w:rFonts w:asciiTheme="majorBidi" w:hAnsiTheme="majorBidi" w:cstheme="majorBidi"/>
          <w:color w:val="000000" w:themeColor="text1"/>
        </w:rPr>
        <w:t>more</w:t>
      </w:r>
      <w:proofErr w:type="spellEnd"/>
      <w:r w:rsidR="002A2988" w:rsidRPr="000E18C5">
        <w:rPr>
          <w:rFonts w:asciiTheme="majorBidi" w:hAnsiTheme="majorBidi" w:cstheme="majorBidi"/>
          <w:color w:val="000000" w:themeColor="text1"/>
        </w:rPr>
        <w:t xml:space="preserve"> negative. This </w:t>
      </w:r>
      <w:r w:rsidR="007F3629" w:rsidRPr="000E18C5">
        <w:rPr>
          <w:rFonts w:asciiTheme="majorBidi" w:hAnsiTheme="majorBidi" w:cstheme="majorBidi"/>
          <w:color w:val="000000" w:themeColor="text1"/>
        </w:rPr>
        <w:t xml:space="preserve">causes the formation energies and migration energy of defects with positive lattice misfit </w:t>
      </w:r>
      <w:r w:rsidR="00380DD3">
        <w:rPr>
          <w:rFonts w:asciiTheme="majorBidi" w:hAnsiTheme="majorBidi" w:cstheme="majorBidi"/>
          <w:color w:val="000000" w:themeColor="text1"/>
        </w:rPr>
        <w:t xml:space="preserve">(such as Xe </w:t>
      </w:r>
      <w:proofErr w:type="spellStart"/>
      <w:r w:rsidR="00380DD3">
        <w:rPr>
          <w:rFonts w:asciiTheme="majorBidi" w:hAnsiTheme="majorBidi" w:cstheme="majorBidi"/>
          <w:color w:val="000000" w:themeColor="text1"/>
        </w:rPr>
        <w:t>substitutionals</w:t>
      </w:r>
      <w:proofErr w:type="spellEnd"/>
      <w:r w:rsidR="00380DD3">
        <w:rPr>
          <w:rFonts w:asciiTheme="majorBidi" w:hAnsiTheme="majorBidi" w:cstheme="majorBidi"/>
          <w:color w:val="000000" w:themeColor="text1"/>
        </w:rPr>
        <w:t xml:space="preserve"> or interstitials) to </w:t>
      </w:r>
      <w:r w:rsidR="007F3629" w:rsidRPr="000E18C5">
        <w:rPr>
          <w:rFonts w:asciiTheme="majorBidi" w:hAnsiTheme="majorBidi" w:cstheme="majorBidi"/>
          <w:color w:val="000000" w:themeColor="text1"/>
        </w:rPr>
        <w:t>increase</w:t>
      </w:r>
      <w:r w:rsidR="00451BF7" w:rsidRPr="000E18C5">
        <w:rPr>
          <w:rFonts w:asciiTheme="majorBidi" w:hAnsiTheme="majorBidi" w:cstheme="majorBidi"/>
          <w:color w:val="000000" w:themeColor="text1"/>
        </w:rPr>
        <w:t xml:space="preserve">. </w:t>
      </w:r>
      <w:r w:rsidR="009E70D7" w:rsidRPr="000E18C5">
        <w:rPr>
          <w:rFonts w:asciiTheme="majorBidi" w:hAnsiTheme="majorBidi" w:cstheme="majorBidi"/>
          <w:color w:val="000000" w:themeColor="text1"/>
        </w:rPr>
        <w:t>T</w:t>
      </w:r>
      <w:r w:rsidR="00991A3F" w:rsidRPr="000E18C5">
        <w:rPr>
          <w:rFonts w:asciiTheme="majorBidi" w:hAnsiTheme="majorBidi" w:cstheme="majorBidi"/>
          <w:color w:val="000000" w:themeColor="text1"/>
        </w:rPr>
        <w:t xml:space="preserve">he average pressure inside the gas bubbles </w:t>
      </w:r>
      <w:r w:rsidR="009E70D7" w:rsidRPr="000E18C5">
        <w:rPr>
          <w:rFonts w:asciiTheme="majorBidi" w:hAnsiTheme="majorBidi" w:cstheme="majorBidi"/>
          <w:color w:val="000000" w:themeColor="text1"/>
        </w:rPr>
        <w:t xml:space="preserve">also depends on </w:t>
      </w:r>
      <w:r w:rsidR="00CE20AE" w:rsidRPr="000E18C5">
        <w:rPr>
          <w:rFonts w:asciiTheme="majorBidi" w:hAnsiTheme="majorBidi" w:cstheme="majorBidi"/>
          <w:color w:val="000000" w:themeColor="text1"/>
        </w:rPr>
        <w:t xml:space="preserve">the applied strain. Based on the equation of state of </w:t>
      </w:r>
      <w:r w:rsidR="00380DD3">
        <w:rPr>
          <w:rFonts w:asciiTheme="majorBidi" w:hAnsiTheme="majorBidi" w:cstheme="majorBidi"/>
          <w:color w:val="000000" w:themeColor="text1"/>
        </w:rPr>
        <w:t xml:space="preserve">the </w:t>
      </w:r>
      <w:r w:rsidR="00CE20AE" w:rsidRPr="000E18C5">
        <w:rPr>
          <w:rFonts w:asciiTheme="majorBidi" w:hAnsiTheme="majorBidi" w:cstheme="majorBidi"/>
          <w:color w:val="000000" w:themeColor="text1"/>
        </w:rPr>
        <w:t>gas pha</w:t>
      </w:r>
      <w:r w:rsidR="00F07C1C" w:rsidRPr="000E18C5">
        <w:rPr>
          <w:rFonts w:asciiTheme="majorBidi" w:hAnsiTheme="majorBidi" w:cstheme="majorBidi"/>
          <w:color w:val="000000" w:themeColor="text1"/>
        </w:rPr>
        <w:t>se</w:t>
      </w:r>
      <w:r w:rsidR="00380DD3">
        <w:rPr>
          <w:rFonts w:asciiTheme="majorBidi" w:hAnsiTheme="majorBidi" w:cstheme="majorBidi"/>
          <w:color w:val="000000" w:themeColor="text1"/>
        </w:rPr>
        <w:t>,</w:t>
      </w:r>
      <w:r w:rsidR="007C1193" w:rsidRPr="000E18C5">
        <w:rPr>
          <w:rFonts w:asciiTheme="majorBidi" w:hAnsiTheme="majorBidi" w:cstheme="majorBidi"/>
          <w:color w:val="000000" w:themeColor="text1"/>
        </w:rPr>
        <w:t xml:space="preserve"> which describe</w:t>
      </w:r>
      <w:r w:rsidR="00380DD3">
        <w:rPr>
          <w:rFonts w:asciiTheme="majorBidi" w:hAnsiTheme="majorBidi" w:cstheme="majorBidi"/>
          <w:color w:val="000000" w:themeColor="text1"/>
        </w:rPr>
        <w:t>s</w:t>
      </w:r>
      <w:r w:rsidR="007C1193" w:rsidRPr="000E18C5">
        <w:rPr>
          <w:rFonts w:asciiTheme="majorBidi" w:hAnsiTheme="majorBidi" w:cstheme="majorBidi"/>
          <w:color w:val="000000" w:themeColor="text1"/>
        </w:rPr>
        <w:t xml:space="preserve"> the correlation between </w:t>
      </w:r>
      <w:r w:rsidR="003574BD" w:rsidRPr="000E18C5">
        <w:rPr>
          <w:rFonts w:asciiTheme="majorBidi" w:hAnsiTheme="majorBidi" w:cstheme="majorBidi"/>
          <w:color w:val="000000" w:themeColor="text1"/>
        </w:rPr>
        <w:t>gas atom concentration and pressure,</w:t>
      </w:r>
      <w:r w:rsidR="00F07C1C" w:rsidRPr="000E18C5">
        <w:rPr>
          <w:rFonts w:asciiTheme="majorBidi" w:hAnsiTheme="majorBidi" w:cstheme="majorBidi"/>
          <w:color w:val="000000" w:themeColor="text1"/>
        </w:rPr>
        <w:t xml:space="preserve"> the gas concentration</w:t>
      </w:r>
      <w:r w:rsidR="003574BD" w:rsidRPr="000E18C5">
        <w:rPr>
          <w:rFonts w:asciiTheme="majorBidi" w:hAnsiTheme="majorBidi" w:cstheme="majorBidi"/>
          <w:color w:val="000000" w:themeColor="text1"/>
        </w:rPr>
        <w:t xml:space="preserve"> inside gas bubble</w:t>
      </w:r>
      <w:r w:rsidR="001431B8" w:rsidRPr="000E18C5">
        <w:rPr>
          <w:rFonts w:asciiTheme="majorBidi" w:hAnsiTheme="majorBidi" w:cstheme="majorBidi"/>
          <w:color w:val="000000" w:themeColor="text1"/>
        </w:rPr>
        <w:t>s</w:t>
      </w:r>
      <w:r w:rsidR="003574BD" w:rsidRPr="000E18C5">
        <w:rPr>
          <w:rFonts w:asciiTheme="majorBidi" w:hAnsiTheme="majorBidi" w:cstheme="majorBidi"/>
          <w:color w:val="000000" w:themeColor="text1"/>
        </w:rPr>
        <w:t xml:space="preserve"> </w:t>
      </w:r>
      <w:r w:rsidR="001431B8" w:rsidRPr="000E18C5">
        <w:rPr>
          <w:rFonts w:asciiTheme="majorBidi" w:hAnsiTheme="majorBidi" w:cstheme="majorBidi"/>
          <w:color w:val="000000" w:themeColor="text1"/>
        </w:rPr>
        <w:t xml:space="preserve">should decrease with </w:t>
      </w:r>
      <w:r w:rsidR="00380DD3">
        <w:rPr>
          <w:rFonts w:asciiTheme="majorBidi" w:hAnsiTheme="majorBidi" w:cstheme="majorBidi"/>
          <w:color w:val="000000" w:themeColor="text1"/>
        </w:rPr>
        <w:t>a</w:t>
      </w:r>
      <w:r w:rsidR="00380DD3" w:rsidRPr="000E18C5">
        <w:rPr>
          <w:rFonts w:asciiTheme="majorBidi" w:hAnsiTheme="majorBidi" w:cstheme="majorBidi"/>
          <w:color w:val="000000" w:themeColor="text1"/>
        </w:rPr>
        <w:t xml:space="preserve"> </w:t>
      </w:r>
      <w:r w:rsidR="001431B8" w:rsidRPr="000E18C5">
        <w:rPr>
          <w:rFonts w:asciiTheme="majorBidi" w:hAnsiTheme="majorBidi" w:cstheme="majorBidi"/>
          <w:color w:val="000000" w:themeColor="text1"/>
        </w:rPr>
        <w:t>pressure decrease.</w:t>
      </w:r>
      <w:r w:rsidR="00991A3F" w:rsidRPr="000E18C5">
        <w:rPr>
          <w:rFonts w:asciiTheme="majorBidi" w:hAnsiTheme="majorBidi" w:cstheme="majorBidi"/>
          <w:color w:val="000000" w:themeColor="text1"/>
        </w:rPr>
        <w:t xml:space="preserve"> </w:t>
      </w:r>
      <w:r w:rsidR="00451BF7" w:rsidRPr="000E18C5">
        <w:rPr>
          <w:rFonts w:asciiTheme="majorBidi" w:hAnsiTheme="majorBidi" w:cstheme="majorBidi"/>
          <w:color w:val="000000" w:themeColor="text1"/>
        </w:rPr>
        <w:t>Therefore, the average pressure change</w:t>
      </w:r>
      <w:r w:rsidR="009C28E8" w:rsidRPr="000E18C5">
        <w:rPr>
          <w:rFonts w:asciiTheme="majorBidi" w:hAnsiTheme="majorBidi" w:cstheme="majorBidi"/>
          <w:color w:val="000000" w:themeColor="text1"/>
        </w:rPr>
        <w:t>s</w:t>
      </w:r>
      <w:r w:rsidR="001431B8" w:rsidRPr="000E18C5">
        <w:rPr>
          <w:rFonts w:asciiTheme="majorBidi" w:hAnsiTheme="majorBidi" w:cstheme="majorBidi"/>
          <w:color w:val="000000" w:themeColor="text1"/>
        </w:rPr>
        <w:t xml:space="preserve"> in </w:t>
      </w:r>
      <w:r w:rsidR="00380DD3">
        <w:rPr>
          <w:rFonts w:asciiTheme="majorBidi" w:hAnsiTheme="majorBidi" w:cstheme="majorBidi"/>
          <w:color w:val="000000" w:themeColor="text1"/>
        </w:rPr>
        <w:t xml:space="preserve">the </w:t>
      </w:r>
      <w:r w:rsidR="001431B8" w:rsidRPr="000E18C5">
        <w:rPr>
          <w:rFonts w:asciiTheme="majorBidi" w:hAnsiTheme="majorBidi" w:cstheme="majorBidi"/>
          <w:color w:val="000000" w:themeColor="text1"/>
        </w:rPr>
        <w:t xml:space="preserve">matrix </w:t>
      </w:r>
      <w:r w:rsidR="008F6C6D" w:rsidRPr="000E18C5">
        <w:rPr>
          <w:rFonts w:asciiTheme="majorBidi" w:hAnsiTheme="majorBidi" w:cstheme="majorBidi"/>
          <w:color w:val="000000" w:themeColor="text1"/>
        </w:rPr>
        <w:t xml:space="preserve">and inside </w:t>
      </w:r>
      <w:r w:rsidR="00380DD3">
        <w:rPr>
          <w:rFonts w:asciiTheme="majorBidi" w:hAnsiTheme="majorBidi" w:cstheme="majorBidi"/>
          <w:color w:val="000000" w:themeColor="text1"/>
        </w:rPr>
        <w:t xml:space="preserve">the </w:t>
      </w:r>
      <w:r w:rsidR="008F6C6D" w:rsidRPr="000E18C5">
        <w:rPr>
          <w:rFonts w:asciiTheme="majorBidi" w:hAnsiTheme="majorBidi" w:cstheme="majorBidi"/>
          <w:color w:val="000000" w:themeColor="text1"/>
        </w:rPr>
        <w:t>gas bubble</w:t>
      </w:r>
      <w:r w:rsidR="00451BF7" w:rsidRPr="000E18C5">
        <w:rPr>
          <w:rFonts w:asciiTheme="majorBidi" w:hAnsiTheme="majorBidi" w:cstheme="majorBidi"/>
          <w:color w:val="000000" w:themeColor="text1"/>
        </w:rPr>
        <w:t xml:space="preserve"> affect the thermodynamic and kinetic </w:t>
      </w:r>
      <w:r w:rsidR="00991A3F" w:rsidRPr="000E18C5">
        <w:rPr>
          <w:rFonts w:asciiTheme="majorBidi" w:hAnsiTheme="majorBidi" w:cstheme="majorBidi"/>
          <w:color w:val="000000" w:themeColor="text1"/>
        </w:rPr>
        <w:t>properties</w:t>
      </w:r>
      <w:r w:rsidR="008F6C6D" w:rsidRPr="000E18C5">
        <w:rPr>
          <w:rFonts w:asciiTheme="majorBidi" w:hAnsiTheme="majorBidi" w:cstheme="majorBidi"/>
          <w:color w:val="000000" w:themeColor="text1"/>
        </w:rPr>
        <w:t xml:space="preserve"> of diffusive defect</w:t>
      </w:r>
      <w:r w:rsidR="00380DD3">
        <w:rPr>
          <w:rFonts w:asciiTheme="majorBidi" w:hAnsiTheme="majorBidi" w:cstheme="majorBidi"/>
          <w:color w:val="000000" w:themeColor="text1"/>
        </w:rPr>
        <w:t>s</w:t>
      </w:r>
      <w:r w:rsidR="008F6C6D" w:rsidRPr="000E18C5">
        <w:rPr>
          <w:rFonts w:asciiTheme="majorBidi" w:hAnsiTheme="majorBidi" w:cstheme="majorBidi"/>
          <w:color w:val="000000" w:themeColor="text1"/>
        </w:rPr>
        <w:t xml:space="preserve"> in the matrix and </w:t>
      </w:r>
      <w:r w:rsidR="00904DE2" w:rsidRPr="000E18C5">
        <w:rPr>
          <w:rFonts w:asciiTheme="majorBidi" w:hAnsiTheme="majorBidi" w:cstheme="majorBidi"/>
          <w:color w:val="000000" w:themeColor="text1"/>
        </w:rPr>
        <w:t>inside gas bubble</w:t>
      </w:r>
      <w:r w:rsidR="00380DD3">
        <w:rPr>
          <w:rFonts w:asciiTheme="majorBidi" w:hAnsiTheme="majorBidi" w:cstheme="majorBidi"/>
          <w:color w:val="000000" w:themeColor="text1"/>
        </w:rPr>
        <w:t>s</w:t>
      </w:r>
      <w:r w:rsidR="009C28E8" w:rsidRPr="000E18C5">
        <w:rPr>
          <w:rFonts w:asciiTheme="majorBidi" w:hAnsiTheme="majorBidi" w:cstheme="majorBidi"/>
          <w:color w:val="000000" w:themeColor="text1"/>
        </w:rPr>
        <w:t>, a</w:t>
      </w:r>
      <w:r w:rsidR="00380DD3">
        <w:rPr>
          <w:rFonts w:asciiTheme="majorBidi" w:hAnsiTheme="majorBidi" w:cstheme="majorBidi"/>
          <w:color w:val="000000" w:themeColor="text1"/>
        </w:rPr>
        <w:t>s well as</w:t>
      </w:r>
      <w:r w:rsidR="009C28E8" w:rsidRPr="000E18C5">
        <w:rPr>
          <w:rFonts w:asciiTheme="majorBidi" w:hAnsiTheme="majorBidi" w:cstheme="majorBidi"/>
          <w:color w:val="000000" w:themeColor="text1"/>
        </w:rPr>
        <w:t xml:space="preserve"> the gas bubble evolution.</w:t>
      </w:r>
    </w:p>
    <w:p w14:paraId="4EA9733D" w14:textId="10F43ECF" w:rsidR="00E64005" w:rsidRPr="000E18C5" w:rsidRDefault="00D95DB2"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EA265F">
        <w:rPr>
          <w:rFonts w:asciiTheme="majorBidi" w:hAnsiTheme="majorBidi" w:cstheme="majorBidi"/>
          <w:noProof/>
          <w:color w:val="000000"/>
        </w:rPr>
        <w:drawing>
          <wp:inline distT="0" distB="0" distL="0" distR="0" wp14:anchorId="051A3709" wp14:editId="3C78FB2B">
            <wp:extent cx="5486400" cy="2559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559685"/>
                    </a:xfrm>
                    <a:prstGeom prst="rect">
                      <a:avLst/>
                    </a:prstGeom>
                  </pic:spPr>
                </pic:pic>
              </a:graphicData>
            </a:graphic>
          </wp:inline>
        </w:drawing>
      </w:r>
    </w:p>
    <w:p w14:paraId="157E59A9" w14:textId="74CAE023" w:rsidR="00A034E7" w:rsidRPr="000E18C5" w:rsidRDefault="00A034E7" w:rsidP="009C7678">
      <w:pPr>
        <w:pStyle w:val="NormalWeb"/>
        <w:shd w:val="clear" w:color="auto" w:fill="FFFFFF"/>
        <w:spacing w:before="0" w:beforeAutospacing="0" w:after="0" w:afterAutospacing="0" w:line="360" w:lineRule="auto"/>
        <w:rPr>
          <w:rFonts w:asciiTheme="majorBidi" w:hAnsiTheme="majorBidi" w:cstheme="majorBidi"/>
          <w:color w:val="000000"/>
        </w:rPr>
      </w:pPr>
      <w:r w:rsidRPr="00A034E7">
        <w:rPr>
          <w:rFonts w:asciiTheme="majorBidi" w:hAnsiTheme="majorBidi" w:cstheme="majorBidi"/>
          <w:noProof/>
          <w:color w:val="000000"/>
        </w:rPr>
        <w:lastRenderedPageBreak/>
        <w:drawing>
          <wp:inline distT="0" distB="0" distL="0" distR="0" wp14:anchorId="03643C12" wp14:editId="376123C7">
            <wp:extent cx="5486400" cy="2564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64130"/>
                    </a:xfrm>
                    <a:prstGeom prst="rect">
                      <a:avLst/>
                    </a:prstGeom>
                  </pic:spPr>
                </pic:pic>
              </a:graphicData>
            </a:graphic>
          </wp:inline>
        </w:drawing>
      </w:r>
      <w:r w:rsidRPr="00A034E7">
        <w:rPr>
          <w:rFonts w:asciiTheme="majorBidi" w:hAnsiTheme="majorBidi" w:cstheme="majorBidi"/>
          <w:color w:val="000000"/>
        </w:rPr>
        <w:t xml:space="preserve"> </w:t>
      </w:r>
    </w:p>
    <w:p w14:paraId="5E5D31EE" w14:textId="178DC638" w:rsidR="00E64005" w:rsidRPr="000E18C5" w:rsidRDefault="00E64005" w:rsidP="00EA265F">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722E0A" w:rsidRPr="000E18C5">
        <w:rPr>
          <w:rFonts w:asciiTheme="majorBidi" w:hAnsiTheme="majorBidi" w:cstheme="majorBidi"/>
          <w:color w:val="000000"/>
        </w:rPr>
        <w:t>7</w:t>
      </w:r>
      <w:r w:rsidRPr="000E18C5">
        <w:rPr>
          <w:rFonts w:asciiTheme="majorBidi" w:hAnsiTheme="majorBidi" w:cstheme="majorBidi"/>
          <w:color w:val="000000"/>
        </w:rPr>
        <w:t xml:space="preserve">. Average pressure vs applied strain </w:t>
      </w:r>
      <w:r w:rsidR="0031612B" w:rsidRPr="000E18C5">
        <w:rPr>
          <w:rFonts w:asciiTheme="majorBidi" w:hAnsiTheme="majorBidi" w:cstheme="majorBidi"/>
          <w:color w:val="000000"/>
        </w:rPr>
        <w:t>in</w:t>
      </w:r>
      <w:r w:rsidR="00E01A9D" w:rsidRPr="000E18C5">
        <w:rPr>
          <w:rFonts w:asciiTheme="majorBidi" w:hAnsiTheme="majorBidi" w:cstheme="majorBidi"/>
          <w:color w:val="000000"/>
        </w:rPr>
        <w:t xml:space="preserve"> matrix and inside gas bubbles </w:t>
      </w:r>
      <w:r w:rsidRPr="000E18C5">
        <w:rPr>
          <w:rFonts w:asciiTheme="majorBidi" w:hAnsiTheme="majorBidi" w:cstheme="majorBidi"/>
          <w:color w:val="000000"/>
        </w:rPr>
        <w:t xml:space="preserve">in UMo with gas bubbles, (a) </w:t>
      </w:r>
      <w:r w:rsidR="00E01A9D" w:rsidRPr="000E18C5">
        <w:rPr>
          <w:rFonts w:asciiTheme="majorBidi" w:hAnsiTheme="majorBidi" w:cstheme="majorBidi"/>
          <w:color w:val="000000"/>
        </w:rPr>
        <w:t xml:space="preserve">for gas bubbles with </w:t>
      </w:r>
      <w:r w:rsidR="00C14308" w:rsidRPr="000E18C5">
        <w:rPr>
          <w:rFonts w:asciiTheme="majorBidi" w:hAnsiTheme="majorBidi" w:cstheme="majorBidi"/>
          <w:color w:val="000000"/>
        </w:rPr>
        <w:t xml:space="preserve">initial </w:t>
      </w:r>
      <w:r w:rsidR="00E01A9D" w:rsidRPr="000E18C5">
        <w:rPr>
          <w:rFonts w:asciiTheme="majorBidi" w:hAnsiTheme="majorBidi" w:cstheme="majorBidi"/>
          <w:color w:val="000000"/>
        </w:rPr>
        <w:t>internal</w:t>
      </w:r>
      <w:r w:rsidR="00C14308" w:rsidRPr="000E18C5">
        <w:rPr>
          <w:rFonts w:asciiTheme="majorBidi" w:hAnsiTheme="majorBidi" w:cstheme="majorBidi"/>
          <w:color w:val="000000"/>
        </w:rPr>
        <w:t xml:space="preserve"> pressure 0.07GPa, and (b) for gas bubbles with initial internal pressure 1.2GPa.</w:t>
      </w:r>
      <w:r w:rsidR="00E01A9D" w:rsidRPr="000E18C5">
        <w:rPr>
          <w:rFonts w:asciiTheme="majorBidi" w:hAnsiTheme="majorBidi" w:cstheme="majorBidi"/>
          <w:color w:val="000000"/>
        </w:rPr>
        <w:t xml:space="preserve"> </w:t>
      </w:r>
      <w:r w:rsidRPr="000E18C5">
        <w:rPr>
          <w:rFonts w:asciiTheme="majorBidi" w:hAnsiTheme="majorBidi" w:cstheme="majorBidi"/>
          <w:color w:val="000000"/>
        </w:rPr>
        <w:t xml:space="preserve">   </w:t>
      </w:r>
    </w:p>
    <w:p w14:paraId="047DA6E2" w14:textId="77777777" w:rsidR="009A60DE"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57A491D" w14:textId="3B1A0400" w:rsidR="0050342D" w:rsidRPr="000E18C5" w:rsidRDefault="001C7BA1" w:rsidP="000E18C5">
      <w:pPr>
        <w:pStyle w:val="NormalWeb"/>
        <w:shd w:val="clear" w:color="auto" w:fill="FFFFFF"/>
        <w:spacing w:before="0" w:beforeAutospacing="0" w:after="0" w:afterAutospacing="0" w:line="360" w:lineRule="auto"/>
        <w:rPr>
          <w:rFonts w:asciiTheme="majorBidi" w:hAnsiTheme="majorBidi" w:cstheme="majorBidi"/>
          <w:color w:val="000000"/>
        </w:rPr>
      </w:pPr>
      <w:proofErr w:type="gramStart"/>
      <w:r w:rsidRPr="000E18C5">
        <w:rPr>
          <w:rFonts w:asciiTheme="majorBidi" w:hAnsiTheme="majorBidi" w:cstheme="majorBidi"/>
          <w:color w:val="000000"/>
        </w:rPr>
        <w:t xml:space="preserve">5.3 </w:t>
      </w:r>
      <w:r w:rsidR="0050342D" w:rsidRPr="000E18C5">
        <w:rPr>
          <w:rFonts w:asciiTheme="majorBidi" w:hAnsiTheme="majorBidi" w:cstheme="majorBidi"/>
          <w:color w:val="000000"/>
        </w:rPr>
        <w:t xml:space="preserve"> Effect</w:t>
      </w:r>
      <w:proofErr w:type="gramEnd"/>
      <w:r w:rsidR="0050342D" w:rsidRPr="000E18C5">
        <w:rPr>
          <w:rFonts w:asciiTheme="majorBidi" w:hAnsiTheme="majorBidi" w:cstheme="majorBidi"/>
          <w:color w:val="000000"/>
        </w:rPr>
        <w:t xml:space="preserve"> of </w:t>
      </w:r>
      <w:r w:rsidR="00AE5F91" w:rsidRPr="000E18C5">
        <w:rPr>
          <w:rFonts w:asciiTheme="majorBidi" w:hAnsiTheme="majorBidi" w:cstheme="majorBidi"/>
          <w:color w:val="000000"/>
        </w:rPr>
        <w:t>elastic-plastic deformation</w:t>
      </w:r>
      <w:r w:rsidR="00BA52E4" w:rsidRPr="000E18C5">
        <w:rPr>
          <w:rFonts w:asciiTheme="majorBidi" w:hAnsiTheme="majorBidi" w:cstheme="majorBidi"/>
          <w:color w:val="000000"/>
        </w:rPr>
        <w:t xml:space="preserve"> on gas bubble evolution</w:t>
      </w:r>
    </w:p>
    <w:p w14:paraId="6D96136A" w14:textId="3A1E701E" w:rsidR="0054523B" w:rsidRDefault="009D41DA"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The gas bubble evolution model presented in </w:t>
      </w:r>
      <w:r w:rsidR="00BE44A5" w:rsidRPr="000E18C5">
        <w:rPr>
          <w:rFonts w:asciiTheme="majorBidi" w:hAnsiTheme="majorBidi" w:cstheme="majorBidi"/>
          <w:color w:val="000000"/>
        </w:rPr>
        <w:t xml:space="preserve">section </w:t>
      </w:r>
      <w:r w:rsidR="001B0DEF" w:rsidRPr="000E18C5">
        <w:rPr>
          <w:rFonts w:asciiTheme="majorBidi" w:hAnsiTheme="majorBidi" w:cstheme="majorBidi"/>
          <w:color w:val="000000"/>
        </w:rPr>
        <w:t>2</w:t>
      </w:r>
      <w:r w:rsidR="00BE44A5" w:rsidRPr="000E18C5">
        <w:rPr>
          <w:rFonts w:asciiTheme="majorBidi" w:hAnsiTheme="majorBidi" w:cstheme="majorBidi"/>
          <w:color w:val="000000"/>
        </w:rPr>
        <w:t xml:space="preserve"> require</w:t>
      </w:r>
      <w:r w:rsidR="001B0DEF" w:rsidRPr="000E18C5">
        <w:rPr>
          <w:rFonts w:asciiTheme="majorBidi" w:hAnsiTheme="majorBidi" w:cstheme="majorBidi"/>
          <w:color w:val="000000"/>
        </w:rPr>
        <w:t>s</w:t>
      </w:r>
      <w:r w:rsidR="00BE44A5" w:rsidRPr="000E18C5">
        <w:rPr>
          <w:rFonts w:asciiTheme="majorBidi" w:hAnsiTheme="majorBidi" w:cstheme="majorBidi"/>
          <w:color w:val="000000"/>
        </w:rPr>
        <w:t xml:space="preserve"> thermodynamic and </w:t>
      </w:r>
      <w:r w:rsidR="00201D61" w:rsidRPr="000E18C5">
        <w:rPr>
          <w:rFonts w:asciiTheme="majorBidi" w:hAnsiTheme="majorBidi" w:cstheme="majorBidi"/>
          <w:color w:val="000000"/>
        </w:rPr>
        <w:t>kinetic properties including diffusivit</w:t>
      </w:r>
      <w:r w:rsidR="00451133" w:rsidRPr="000E18C5">
        <w:rPr>
          <w:rFonts w:asciiTheme="majorBidi" w:hAnsiTheme="majorBidi" w:cstheme="majorBidi"/>
          <w:color w:val="000000"/>
        </w:rPr>
        <w:t>ies</w:t>
      </w:r>
      <w:r w:rsidR="00201D61" w:rsidRPr="000E18C5">
        <w:rPr>
          <w:rFonts w:asciiTheme="majorBidi" w:hAnsiTheme="majorBidi" w:cstheme="majorBidi"/>
          <w:color w:val="000000"/>
        </w:rPr>
        <w:t xml:space="preserve"> </w:t>
      </w:r>
      <w:r w:rsidR="00451133" w:rsidRPr="000E18C5">
        <w:rPr>
          <w:rFonts w:asciiTheme="majorBidi" w:hAnsiTheme="majorBidi" w:cstheme="majorBidi"/>
          <w:color w:val="000000"/>
        </w:rPr>
        <w:t xml:space="preserve">and </w:t>
      </w:r>
      <w:r w:rsidR="008D6161">
        <w:rPr>
          <w:rFonts w:asciiTheme="majorBidi" w:hAnsiTheme="majorBidi" w:cstheme="majorBidi"/>
          <w:color w:val="000000"/>
        </w:rPr>
        <w:t xml:space="preserve">the </w:t>
      </w:r>
      <w:r w:rsidR="00E94188" w:rsidRPr="000E18C5">
        <w:rPr>
          <w:rFonts w:asciiTheme="majorBidi" w:hAnsiTheme="majorBidi" w:cstheme="majorBidi"/>
          <w:color w:val="000000"/>
        </w:rPr>
        <w:t xml:space="preserve">equilibrium concentration of Xe in </w:t>
      </w:r>
      <w:r w:rsidR="008D6161">
        <w:rPr>
          <w:rFonts w:asciiTheme="majorBidi" w:hAnsiTheme="majorBidi" w:cstheme="majorBidi"/>
          <w:color w:val="000000"/>
        </w:rPr>
        <w:t xml:space="preserve">the </w:t>
      </w:r>
      <w:r w:rsidR="00E94188" w:rsidRPr="000E18C5">
        <w:rPr>
          <w:rFonts w:asciiTheme="majorBidi" w:hAnsiTheme="majorBidi" w:cstheme="majorBidi"/>
          <w:color w:val="000000"/>
        </w:rPr>
        <w:t>matrix and inside</w:t>
      </w:r>
      <w:r w:rsidR="001B0DEF" w:rsidRPr="000E18C5">
        <w:rPr>
          <w:rFonts w:asciiTheme="majorBidi" w:hAnsiTheme="majorBidi" w:cstheme="majorBidi"/>
          <w:color w:val="000000"/>
        </w:rPr>
        <w:t xml:space="preserve"> gas bubbles. </w:t>
      </w:r>
      <w:r w:rsidR="002F7908" w:rsidRPr="000E18C5">
        <w:rPr>
          <w:rFonts w:asciiTheme="majorBidi" w:hAnsiTheme="majorBidi" w:cstheme="majorBidi"/>
          <w:color w:val="000000"/>
        </w:rPr>
        <w:t xml:space="preserve">We describe the </w:t>
      </w:r>
      <w:r w:rsidR="003A220F" w:rsidRPr="000E18C5">
        <w:rPr>
          <w:rFonts w:asciiTheme="majorBidi" w:hAnsiTheme="majorBidi" w:cstheme="majorBidi"/>
          <w:color w:val="000000"/>
        </w:rPr>
        <w:t>diffusivity and equilibrium concentration as a function of average pressure</w:t>
      </w:r>
      <w:r w:rsidR="00637191" w:rsidRPr="000E18C5">
        <w:rPr>
          <w:rFonts w:asciiTheme="majorBidi" w:hAnsiTheme="majorBidi" w:cstheme="majorBidi"/>
          <w:color w:val="000000"/>
        </w:rPr>
        <w:t xml:space="preserve"> in </w:t>
      </w:r>
      <w:r w:rsidR="008D6161">
        <w:rPr>
          <w:rFonts w:asciiTheme="majorBidi" w:hAnsiTheme="majorBidi" w:cstheme="majorBidi"/>
          <w:color w:val="000000"/>
        </w:rPr>
        <w:t xml:space="preserve">the </w:t>
      </w:r>
      <w:r w:rsidR="00637191" w:rsidRPr="000E18C5">
        <w:rPr>
          <w:rFonts w:asciiTheme="majorBidi" w:hAnsiTheme="majorBidi" w:cstheme="majorBidi"/>
          <w:color w:val="000000"/>
        </w:rPr>
        <w:t>matrix and inside gas bubble</w:t>
      </w:r>
      <w:r w:rsidR="008D6161">
        <w:rPr>
          <w:rFonts w:asciiTheme="majorBidi" w:hAnsiTheme="majorBidi" w:cstheme="majorBidi"/>
          <w:color w:val="000000"/>
        </w:rPr>
        <w:t>s</w:t>
      </w:r>
      <w:r w:rsidR="00637191" w:rsidRPr="000E18C5">
        <w:rPr>
          <w:rFonts w:asciiTheme="majorBidi" w:hAnsiTheme="majorBidi" w:cstheme="majorBidi"/>
          <w:color w:val="000000"/>
        </w:rPr>
        <w:t>.</w:t>
      </w:r>
      <w:r w:rsidR="00CF3009" w:rsidRPr="000E18C5">
        <w:rPr>
          <w:rFonts w:asciiTheme="majorBidi" w:hAnsiTheme="majorBidi" w:cstheme="majorBidi"/>
          <w:color w:val="000000"/>
        </w:rPr>
        <w:t xml:space="preserve"> </w:t>
      </w:r>
      <w:r w:rsidR="009B6823" w:rsidRPr="000E18C5">
        <w:rPr>
          <w:rFonts w:asciiTheme="majorBidi" w:hAnsiTheme="majorBidi" w:cstheme="majorBidi"/>
          <w:color w:val="000000"/>
        </w:rPr>
        <w:t>In principle</w:t>
      </w:r>
      <w:r w:rsidR="00F1438E" w:rsidRPr="000E18C5">
        <w:rPr>
          <w:rFonts w:asciiTheme="majorBidi" w:hAnsiTheme="majorBidi" w:cstheme="majorBidi"/>
          <w:color w:val="000000"/>
        </w:rPr>
        <w:t xml:space="preserve">, these </w:t>
      </w:r>
      <w:r w:rsidR="00423FF6" w:rsidRPr="000E18C5">
        <w:rPr>
          <w:rFonts w:asciiTheme="majorBidi" w:hAnsiTheme="majorBidi" w:cstheme="majorBidi"/>
          <w:color w:val="000000"/>
        </w:rPr>
        <w:t>thermodynamic and kinetic properties</w:t>
      </w:r>
      <w:r w:rsidR="00F1438E" w:rsidRPr="000E18C5">
        <w:rPr>
          <w:rFonts w:asciiTheme="majorBidi" w:hAnsiTheme="majorBidi" w:cstheme="majorBidi"/>
          <w:color w:val="000000"/>
        </w:rPr>
        <w:t xml:space="preserve"> </w:t>
      </w:r>
      <w:r w:rsidR="00463887" w:rsidRPr="000E18C5">
        <w:rPr>
          <w:rFonts w:asciiTheme="majorBidi" w:hAnsiTheme="majorBidi" w:cstheme="majorBidi"/>
          <w:color w:val="000000"/>
        </w:rPr>
        <w:t>can be obtained from atomi</w:t>
      </w:r>
      <w:r w:rsidR="008175FC" w:rsidRPr="000E18C5">
        <w:rPr>
          <w:rFonts w:asciiTheme="majorBidi" w:hAnsiTheme="majorBidi" w:cstheme="majorBidi"/>
          <w:color w:val="000000"/>
        </w:rPr>
        <w:t>c simulation</w:t>
      </w:r>
      <w:r w:rsidR="00DE4A79" w:rsidRPr="000E18C5">
        <w:rPr>
          <w:rFonts w:asciiTheme="majorBidi" w:hAnsiTheme="majorBidi" w:cstheme="majorBidi"/>
          <w:color w:val="000000"/>
        </w:rPr>
        <w:t>s</w:t>
      </w:r>
      <w:r w:rsidR="000C6DDB">
        <w:rPr>
          <w:rFonts w:asciiTheme="majorBidi" w:hAnsiTheme="majorBidi" w:cstheme="majorBidi"/>
          <w:color w:val="000000"/>
        </w:rPr>
        <w:fldChar w:fldCharType="begin">
          <w:fldData xml:space="preserve">PEVuZE5vdGU+PENpdGU+PEF1dGhvcj5WYWxpa292YTwvQXV0aG9yPjxZZWFyPjIwMDg8L1llYXI+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</w:fldData>
        </w:fldChar>
      </w:r>
      <w:r w:rsidR="009C12B7">
        <w:rPr>
          <w:rFonts w:asciiTheme="majorBidi" w:hAnsiTheme="majorBidi" w:cstheme="majorBidi"/>
          <w:color w:val="000000"/>
        </w:rPr>
        <w:instrText xml:space="preserve"> ADDIN EN.CITE </w:instrText>
      </w:r>
      <w:r w:rsidR="009C12B7">
        <w:rPr>
          <w:rFonts w:asciiTheme="majorBidi" w:hAnsiTheme="majorBidi" w:cstheme="majorBidi"/>
          <w:color w:val="000000"/>
        </w:rPr>
        <w:fldChar w:fldCharType="begin">
          <w:fldData xml:space="preserve">PEVuZE5vdGU+PENpdGU+PEF1dGhvcj5WYWxpa292YTwvQXV0aG9yPjxZZWFyPjIwMDg8L1llYXI+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</w:fldData>
        </w:fldChar>
      </w:r>
      <w:r w:rsidR="009C12B7">
        <w:rPr>
          <w:rFonts w:asciiTheme="majorBidi" w:hAnsiTheme="majorBidi" w:cstheme="majorBidi"/>
          <w:color w:val="000000"/>
        </w:rPr>
        <w:instrText xml:space="preserve"> ADDIN EN.CITE.DATA </w:instrText>
      </w:r>
      <w:r w:rsidR="009C12B7">
        <w:rPr>
          <w:rFonts w:asciiTheme="majorBidi" w:hAnsiTheme="majorBidi" w:cstheme="majorBidi"/>
          <w:color w:val="000000"/>
        </w:rPr>
      </w:r>
      <w:r w:rsidR="009C12B7">
        <w:rPr>
          <w:rFonts w:asciiTheme="majorBidi" w:hAnsiTheme="majorBidi" w:cstheme="majorBidi"/>
          <w:color w:val="000000"/>
        </w:rPr>
        <w:fldChar w:fldCharType="end"/>
      </w:r>
      <w:r w:rsidR="000C6DDB">
        <w:rPr>
          <w:rFonts w:asciiTheme="majorBidi" w:hAnsiTheme="majorBidi" w:cstheme="majorBidi"/>
          <w:color w:val="000000"/>
        </w:rPr>
      </w:r>
      <w:r w:rsidR="000C6DDB">
        <w:rPr>
          <w:rFonts w:asciiTheme="majorBidi" w:hAnsiTheme="majorBidi" w:cstheme="majorBidi"/>
          <w:color w:val="000000"/>
        </w:rPr>
        <w:fldChar w:fldCharType="separate"/>
      </w:r>
      <w:r w:rsidR="009C12B7">
        <w:rPr>
          <w:rFonts w:asciiTheme="majorBidi" w:hAnsiTheme="majorBidi" w:cstheme="majorBidi"/>
          <w:noProof/>
          <w:color w:val="000000"/>
        </w:rPr>
        <w:t>[53, 54]</w:t>
      </w:r>
      <w:r w:rsidR="000C6DDB">
        <w:rPr>
          <w:rFonts w:asciiTheme="majorBidi" w:hAnsiTheme="majorBidi" w:cstheme="majorBidi"/>
          <w:color w:val="000000"/>
        </w:rPr>
        <w:fldChar w:fldCharType="end"/>
      </w:r>
      <w:r w:rsidR="00BE4A67" w:rsidRPr="000E18C5">
        <w:rPr>
          <w:rFonts w:asciiTheme="majorBidi" w:hAnsiTheme="majorBidi" w:cstheme="majorBidi"/>
          <w:color w:val="000000"/>
        </w:rPr>
        <w:t>. For instance</w:t>
      </w:r>
      <w:r w:rsidR="006327FE" w:rsidRPr="000E18C5">
        <w:rPr>
          <w:rFonts w:asciiTheme="majorBidi" w:hAnsiTheme="majorBidi" w:cstheme="majorBidi"/>
          <w:color w:val="000000"/>
        </w:rPr>
        <w:t>,</w:t>
      </w:r>
      <w:r w:rsidR="00BE4A67" w:rsidRPr="000E18C5">
        <w:rPr>
          <w:rFonts w:asciiTheme="majorBidi" w:hAnsiTheme="majorBidi" w:cstheme="majorBidi"/>
          <w:color w:val="000000"/>
        </w:rPr>
        <w:t xml:space="preserve"> the equation of state of Xe gas phase can be used to determine the correlation between the equilibrium Xe concentration and pressure inside gas bubbles</w:t>
      </w:r>
      <w:r w:rsidR="009B17B9" w:rsidRPr="000E18C5">
        <w:rPr>
          <w:rFonts w:asciiTheme="majorBidi" w:hAnsiTheme="majorBidi" w:cstheme="majorBidi"/>
          <w:color w:val="000000"/>
        </w:rPr>
        <w:t xml:space="preserve">. The pressure dependent formation energy of Xe in </w:t>
      </w:r>
      <w:r w:rsidR="008D6161">
        <w:rPr>
          <w:rFonts w:asciiTheme="majorBidi" w:hAnsiTheme="majorBidi" w:cstheme="majorBidi"/>
          <w:color w:val="000000"/>
        </w:rPr>
        <w:t xml:space="preserve">the </w:t>
      </w:r>
      <w:r w:rsidR="009B17B9" w:rsidRPr="000E18C5">
        <w:rPr>
          <w:rFonts w:asciiTheme="majorBidi" w:hAnsiTheme="majorBidi" w:cstheme="majorBidi"/>
          <w:color w:val="000000"/>
        </w:rPr>
        <w:t xml:space="preserve">matrix can be used to </w:t>
      </w:r>
      <w:r w:rsidR="005A542B" w:rsidRPr="000E18C5">
        <w:rPr>
          <w:rFonts w:asciiTheme="majorBidi" w:hAnsiTheme="majorBidi" w:cstheme="majorBidi"/>
          <w:color w:val="000000"/>
        </w:rPr>
        <w:t xml:space="preserve">develop the chemical free energy of Xe in the matrix </w:t>
      </w:r>
      <w:r w:rsidR="006327FE" w:rsidRPr="000E18C5">
        <w:rPr>
          <w:rFonts w:asciiTheme="majorBidi" w:hAnsiTheme="majorBidi" w:cstheme="majorBidi"/>
          <w:color w:val="000000"/>
        </w:rPr>
        <w:t>phase</w:t>
      </w:r>
      <w:r w:rsidR="008D6161">
        <w:rPr>
          <w:rFonts w:asciiTheme="majorBidi" w:hAnsiTheme="majorBidi" w:cstheme="majorBidi"/>
          <w:color w:val="000000"/>
        </w:rPr>
        <w:t>, and</w:t>
      </w:r>
      <w:r w:rsidR="002478E1" w:rsidRPr="000E18C5">
        <w:rPr>
          <w:rFonts w:asciiTheme="majorBidi" w:hAnsiTheme="majorBidi" w:cstheme="majorBidi"/>
          <w:color w:val="000000"/>
        </w:rPr>
        <w:t xml:space="preserve"> the pressure dependent migration energy</w:t>
      </w:r>
      <w:r w:rsidR="00646840" w:rsidRPr="000E18C5">
        <w:rPr>
          <w:rFonts w:asciiTheme="majorBidi" w:hAnsiTheme="majorBidi" w:cstheme="majorBidi"/>
          <w:color w:val="000000"/>
        </w:rPr>
        <w:t xml:space="preserve"> can be used to assess the correlation between Xe diffusivity and pressure. </w:t>
      </w:r>
      <w:r w:rsidR="009F1ED8" w:rsidRPr="000E18C5">
        <w:rPr>
          <w:rFonts w:asciiTheme="majorBidi" w:hAnsiTheme="majorBidi" w:cstheme="majorBidi"/>
          <w:color w:val="000000"/>
        </w:rPr>
        <w:t xml:space="preserve">Since we don’t have the </w:t>
      </w:r>
      <w:r w:rsidR="001F5B3B" w:rsidRPr="000E18C5">
        <w:rPr>
          <w:rFonts w:asciiTheme="majorBidi" w:hAnsiTheme="majorBidi" w:cstheme="majorBidi"/>
          <w:color w:val="000000"/>
        </w:rPr>
        <w:t>data for UMo</w:t>
      </w:r>
      <w:r w:rsidR="008D6161">
        <w:rPr>
          <w:rFonts w:asciiTheme="majorBidi" w:hAnsiTheme="majorBidi" w:cstheme="majorBidi"/>
          <w:color w:val="000000"/>
        </w:rPr>
        <w:t>,</w:t>
      </w:r>
      <w:r w:rsidR="001F5B3B" w:rsidRPr="000E18C5">
        <w:rPr>
          <w:rFonts w:asciiTheme="majorBidi" w:hAnsiTheme="majorBidi" w:cstheme="majorBidi"/>
          <w:color w:val="000000"/>
        </w:rPr>
        <w:t xml:space="preserve"> a linear correlation </w:t>
      </w:r>
      <w:r w:rsidR="00A36359" w:rsidRPr="000E18C5">
        <w:rPr>
          <w:rFonts w:asciiTheme="majorBidi" w:hAnsiTheme="majorBidi" w:cstheme="majorBidi"/>
          <w:color w:val="000000"/>
        </w:rPr>
        <w:t xml:space="preserve">of the thermodynamic </w:t>
      </w:r>
      <w:r w:rsidR="00B03811" w:rsidRPr="000E18C5">
        <w:rPr>
          <w:rFonts w:asciiTheme="majorBidi" w:hAnsiTheme="majorBidi" w:cstheme="majorBidi"/>
          <w:color w:val="000000"/>
        </w:rPr>
        <w:t xml:space="preserve">and kinetic properties </w:t>
      </w:r>
      <w:r w:rsidR="00340E93" w:rsidRPr="000E18C5">
        <w:rPr>
          <w:rFonts w:asciiTheme="majorBidi" w:hAnsiTheme="majorBidi" w:cstheme="majorBidi"/>
          <w:color w:val="000000"/>
        </w:rPr>
        <w:t xml:space="preserve">in terms of pressure </w:t>
      </w:r>
      <w:r w:rsidR="00A36359" w:rsidRPr="000E18C5">
        <w:rPr>
          <w:rFonts w:asciiTheme="majorBidi" w:hAnsiTheme="majorBidi" w:cstheme="majorBidi"/>
          <w:color w:val="000000"/>
        </w:rPr>
        <w:t xml:space="preserve">near the </w:t>
      </w:r>
      <w:r w:rsidR="00B03811" w:rsidRPr="000E18C5">
        <w:rPr>
          <w:rFonts w:asciiTheme="majorBidi" w:hAnsiTheme="majorBidi" w:cstheme="majorBidi"/>
          <w:color w:val="000000"/>
        </w:rPr>
        <w:t xml:space="preserve">equilibrium state </w:t>
      </w:r>
      <w:r w:rsidR="00340E93" w:rsidRPr="000E18C5">
        <w:rPr>
          <w:rFonts w:asciiTheme="majorBidi" w:hAnsiTheme="majorBidi" w:cstheme="majorBidi"/>
          <w:color w:val="000000"/>
        </w:rPr>
        <w:t xml:space="preserve">are used to </w:t>
      </w:r>
      <w:r w:rsidR="00AE5F91" w:rsidRPr="000E18C5">
        <w:rPr>
          <w:rFonts w:asciiTheme="majorBidi" w:hAnsiTheme="majorBidi" w:cstheme="majorBidi"/>
          <w:color w:val="000000"/>
        </w:rPr>
        <w:t>validate the effect of elastic</w:t>
      </w:r>
      <w:r w:rsidR="008D6161">
        <w:rPr>
          <w:rFonts w:asciiTheme="majorBidi" w:hAnsiTheme="majorBidi" w:cstheme="majorBidi"/>
          <w:color w:val="000000"/>
        </w:rPr>
        <w:t>-</w:t>
      </w:r>
      <w:r w:rsidR="00AE5F91" w:rsidRPr="000E18C5">
        <w:rPr>
          <w:rFonts w:asciiTheme="majorBidi" w:hAnsiTheme="majorBidi" w:cstheme="majorBidi"/>
          <w:color w:val="000000"/>
        </w:rPr>
        <w:t>plastic deformation on gas bubble</w:t>
      </w:r>
      <w:r w:rsidR="008D6161">
        <w:rPr>
          <w:rFonts w:asciiTheme="majorBidi" w:hAnsiTheme="majorBidi" w:cstheme="majorBidi"/>
          <w:color w:val="000000"/>
        </w:rPr>
        <w:t>s</w:t>
      </w:r>
      <w:r w:rsidR="00A93BFB" w:rsidRPr="000E18C5">
        <w:rPr>
          <w:rFonts w:asciiTheme="majorBidi" w:hAnsiTheme="majorBidi" w:cstheme="majorBidi"/>
          <w:color w:val="000000"/>
        </w:rPr>
        <w:t xml:space="preserve">. </w:t>
      </w:r>
    </w:p>
    <w:p w14:paraId="1CB9408A" w14:textId="77777777" w:rsidR="008D6161" w:rsidRPr="000E18C5" w:rsidRDefault="008D6161"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02FF649" w14:textId="170DFEF5" w:rsidR="0091607E" w:rsidRDefault="00A93BFB"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In the simulations, </w:t>
      </w:r>
      <w:r w:rsidR="00814F8E" w:rsidRPr="000E18C5">
        <w:rPr>
          <w:rFonts w:asciiTheme="majorBidi" w:hAnsiTheme="majorBidi" w:cstheme="majorBidi"/>
          <w:color w:val="000000"/>
        </w:rPr>
        <w:t>a</w:t>
      </w:r>
      <w:r w:rsidR="002A622E" w:rsidRPr="000E18C5">
        <w:rPr>
          <w:rFonts w:asciiTheme="majorBidi" w:hAnsiTheme="majorBidi" w:cstheme="majorBidi"/>
          <w:color w:val="000000"/>
        </w:rPr>
        <w:t>n</w:t>
      </w:r>
      <w:r w:rsidR="00814F8E" w:rsidRPr="000E18C5">
        <w:rPr>
          <w:rFonts w:asciiTheme="majorBidi" w:hAnsiTheme="majorBidi" w:cstheme="majorBidi"/>
          <w:color w:val="000000"/>
        </w:rPr>
        <w:t xml:space="preserve"> initial Xe concentration</w:t>
      </w:r>
      <w:r w:rsidR="002A622E" w:rsidRPr="000E18C5">
        <w:rPr>
          <w:rFonts w:asciiTheme="majorBidi" w:hAnsiTheme="majorBidi" w:cstheme="majorBidi"/>
          <w:color w:val="000000"/>
        </w:rPr>
        <w:t xml:space="preserve"> of 0.005</w:t>
      </w:r>
      <w:r w:rsidR="008D6161">
        <w:rPr>
          <w:rFonts w:asciiTheme="majorBidi" w:hAnsiTheme="majorBidi" w:cstheme="majorBidi"/>
          <w:color w:val="000000"/>
        </w:rPr>
        <w:t xml:space="preserve"> and </w:t>
      </w:r>
      <w:r w:rsidR="000C7F5F" w:rsidRPr="000E18C5">
        <w:rPr>
          <w:rFonts w:asciiTheme="majorBidi" w:hAnsiTheme="majorBidi" w:cstheme="majorBidi"/>
          <w:color w:val="000000"/>
        </w:rPr>
        <w:t xml:space="preserve">distributed </w:t>
      </w:r>
      <w:r w:rsidR="002A622E" w:rsidRPr="000E18C5">
        <w:rPr>
          <w:rFonts w:asciiTheme="majorBidi" w:hAnsiTheme="majorBidi" w:cstheme="majorBidi"/>
          <w:color w:val="000000"/>
        </w:rPr>
        <w:t>gas bubble</w:t>
      </w:r>
      <w:r w:rsidR="000C7F5F" w:rsidRPr="000E18C5">
        <w:rPr>
          <w:rFonts w:asciiTheme="majorBidi" w:hAnsiTheme="majorBidi" w:cstheme="majorBidi"/>
          <w:color w:val="000000"/>
        </w:rPr>
        <w:t xml:space="preserve">s with </w:t>
      </w:r>
      <w:r w:rsidR="00B1491F" w:rsidRPr="000E18C5">
        <w:rPr>
          <w:rFonts w:asciiTheme="majorBidi" w:hAnsiTheme="majorBidi" w:cstheme="majorBidi"/>
          <w:color w:val="000000"/>
        </w:rPr>
        <w:t xml:space="preserve">a volume fraction 3.5% and </w:t>
      </w:r>
      <w:proofErr w:type="spellStart"/>
      <w:r w:rsidR="008D6161">
        <w:rPr>
          <w:rFonts w:asciiTheme="majorBidi" w:hAnsiTheme="majorBidi" w:cstheme="majorBidi"/>
          <w:color w:val="000000"/>
        </w:rPr>
        <w:t>and</w:t>
      </w:r>
      <w:proofErr w:type="spellEnd"/>
      <w:r w:rsidR="008D6161">
        <w:rPr>
          <w:rFonts w:asciiTheme="majorBidi" w:hAnsiTheme="majorBidi" w:cstheme="majorBidi"/>
          <w:color w:val="000000"/>
        </w:rPr>
        <w:t xml:space="preserve"> </w:t>
      </w:r>
      <w:r w:rsidR="00B1491F" w:rsidRPr="000E18C5">
        <w:rPr>
          <w:rFonts w:asciiTheme="majorBidi" w:hAnsiTheme="majorBidi" w:cstheme="majorBidi"/>
          <w:color w:val="000000"/>
        </w:rPr>
        <w:t>initial pressure</w:t>
      </w:r>
      <w:r w:rsidR="0007472D" w:rsidRPr="000E18C5">
        <w:rPr>
          <w:rFonts w:asciiTheme="majorBidi" w:hAnsiTheme="majorBidi" w:cstheme="majorBidi"/>
          <w:color w:val="000000"/>
        </w:rPr>
        <w:t xml:space="preserve"> </w:t>
      </w:r>
      <w:r w:rsidR="00CA7C96" w:rsidRPr="000E18C5">
        <w:rPr>
          <w:rFonts w:asciiTheme="majorBidi" w:hAnsiTheme="majorBidi" w:cstheme="majorBidi"/>
          <w:color w:val="000000"/>
        </w:rPr>
        <w:t xml:space="preserve">2.1GPa are introduced into polycrystalline </w:t>
      </w:r>
      <w:r w:rsidR="00CA7C96" w:rsidRPr="000E18C5">
        <w:rPr>
          <w:rFonts w:asciiTheme="majorBidi" w:hAnsiTheme="majorBidi" w:cstheme="majorBidi"/>
          <w:color w:val="000000"/>
        </w:rPr>
        <w:lastRenderedPageBreak/>
        <w:t>UMo</w:t>
      </w:r>
      <w:r w:rsidR="00C77573" w:rsidRPr="000E18C5">
        <w:rPr>
          <w:rFonts w:asciiTheme="majorBidi" w:hAnsiTheme="majorBidi" w:cstheme="majorBidi"/>
          <w:color w:val="000000"/>
        </w:rPr>
        <w:t>. The stress-free strain</w:t>
      </w:r>
      <w:r w:rsidR="008D6161">
        <w:rPr>
          <w:rFonts w:asciiTheme="majorBidi" w:hAnsiTheme="majorBidi" w:cstheme="majorBidi"/>
          <w:color w:val="000000"/>
        </w:rPr>
        <w:t>,</w:t>
      </w:r>
      <w:r w:rsidR="00C77573"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8D6161">
        <w:rPr>
          <w:rFonts w:asciiTheme="majorBidi" w:hAnsiTheme="majorBidi" w:cstheme="majorBidi"/>
          <w:color w:val="000000" w:themeColor="text1"/>
        </w:rPr>
        <w:t xml:space="preserve">, </w:t>
      </w:r>
      <w:r w:rsidR="005C0840" w:rsidRPr="000E18C5">
        <w:rPr>
          <w:rFonts w:asciiTheme="majorBidi" w:hAnsiTheme="majorBidi" w:cstheme="majorBidi"/>
          <w:color w:val="000000"/>
        </w:rPr>
        <w:t xml:space="preserve">of Xe in the matrix is assumed to be 0.1 </w:t>
      </w:r>
      <w:r w:rsidR="00611E3A" w:rsidRPr="000E18C5">
        <w:rPr>
          <w:rFonts w:asciiTheme="majorBidi" w:hAnsiTheme="majorBidi" w:cstheme="majorBidi"/>
          <w:color w:val="000000"/>
        </w:rPr>
        <w:t>or -0.1. The positive</w:t>
      </w:r>
      <w:r w:rsidR="00A33110"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A33110" w:rsidRPr="000E18C5">
        <w:rPr>
          <w:rFonts w:asciiTheme="majorBidi" w:hAnsiTheme="majorBidi" w:cstheme="majorBidi"/>
          <w:color w:val="000000" w:themeColor="text1"/>
        </w:rPr>
        <w:t xml:space="preserve"> </w:t>
      </w:r>
      <w:r w:rsidR="005B7EF0" w:rsidRPr="000E18C5">
        <w:rPr>
          <w:rFonts w:asciiTheme="majorBidi" w:hAnsiTheme="majorBidi" w:cstheme="majorBidi"/>
          <w:color w:val="000000" w:themeColor="text1"/>
        </w:rPr>
        <w:t xml:space="preserve">describes </w:t>
      </w:r>
      <w:r w:rsidR="008D6161">
        <w:rPr>
          <w:rFonts w:asciiTheme="majorBidi" w:hAnsiTheme="majorBidi" w:cstheme="majorBidi"/>
          <w:color w:val="000000" w:themeColor="text1"/>
        </w:rPr>
        <w:t xml:space="preserve">a state which is </w:t>
      </w:r>
      <w:r w:rsidR="005B7EF0" w:rsidRPr="000E18C5">
        <w:rPr>
          <w:rFonts w:asciiTheme="majorBidi" w:hAnsiTheme="majorBidi" w:cstheme="majorBidi"/>
          <w:color w:val="000000" w:themeColor="text1"/>
        </w:rPr>
        <w:t>Xe</w:t>
      </w:r>
      <w:r w:rsidR="008D6161">
        <w:rPr>
          <w:rFonts w:asciiTheme="majorBidi" w:hAnsiTheme="majorBidi" w:cstheme="majorBidi"/>
          <w:color w:val="000000" w:themeColor="text1"/>
        </w:rPr>
        <w:t>-</w:t>
      </w:r>
      <w:r w:rsidR="005B7EF0" w:rsidRPr="000E18C5">
        <w:rPr>
          <w:rFonts w:asciiTheme="majorBidi" w:hAnsiTheme="majorBidi" w:cstheme="majorBidi"/>
          <w:color w:val="000000" w:themeColor="text1"/>
        </w:rPr>
        <w:t>rich in the matrix</w:t>
      </w:r>
      <w:r w:rsidR="008D6161">
        <w:rPr>
          <w:rFonts w:asciiTheme="majorBidi" w:hAnsiTheme="majorBidi" w:cstheme="majorBidi"/>
          <w:color w:val="000000" w:themeColor="text1"/>
        </w:rPr>
        <w:t xml:space="preserve">, </w:t>
      </w:r>
      <w:r w:rsidR="005B7EF0" w:rsidRPr="000E18C5">
        <w:rPr>
          <w:rFonts w:asciiTheme="majorBidi" w:hAnsiTheme="majorBidi" w:cstheme="majorBidi"/>
          <w:color w:val="000000" w:themeColor="text1"/>
        </w:rPr>
        <w:t>caus</w:t>
      </w:r>
      <w:r w:rsidR="008D6161">
        <w:rPr>
          <w:rFonts w:asciiTheme="majorBidi" w:hAnsiTheme="majorBidi" w:cstheme="majorBidi"/>
          <w:color w:val="000000" w:themeColor="text1"/>
        </w:rPr>
        <w:t>ing</w:t>
      </w:r>
      <w:r w:rsidR="005B7EF0" w:rsidRPr="000E18C5">
        <w:rPr>
          <w:rFonts w:asciiTheme="majorBidi" w:hAnsiTheme="majorBidi" w:cstheme="majorBidi"/>
          <w:color w:val="000000" w:themeColor="text1"/>
        </w:rPr>
        <w:t xml:space="preserve"> a compressive lattice </w:t>
      </w:r>
      <w:r w:rsidR="00360F69" w:rsidRPr="000E18C5">
        <w:rPr>
          <w:rFonts w:asciiTheme="majorBidi" w:hAnsiTheme="majorBidi" w:cstheme="majorBidi"/>
          <w:color w:val="000000" w:themeColor="text1"/>
        </w:rPr>
        <w:t>environment</w:t>
      </w:r>
      <w:r w:rsidR="008D6161">
        <w:rPr>
          <w:rFonts w:asciiTheme="majorBidi" w:hAnsiTheme="majorBidi" w:cstheme="majorBidi"/>
          <w:color w:val="000000" w:themeColor="text1"/>
        </w:rPr>
        <w:t>,</w:t>
      </w:r>
      <w:r w:rsidR="00360F69" w:rsidRPr="000E18C5">
        <w:rPr>
          <w:rFonts w:asciiTheme="majorBidi" w:hAnsiTheme="majorBidi" w:cstheme="majorBidi"/>
          <w:color w:val="000000" w:themeColor="text1"/>
        </w:rPr>
        <w:t xml:space="preserve"> while </w:t>
      </w:r>
      <w:r w:rsidR="00360F69" w:rsidRPr="000E18C5">
        <w:rPr>
          <w:rFonts w:asciiTheme="majorBidi" w:hAnsiTheme="majorBidi" w:cstheme="majorBidi"/>
          <w:color w:val="000000"/>
        </w:rPr>
        <w:t xml:space="preserve">the negative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360F69" w:rsidRPr="000E18C5">
        <w:rPr>
          <w:rFonts w:asciiTheme="majorBidi" w:hAnsiTheme="majorBidi" w:cstheme="majorBidi"/>
          <w:color w:val="000000" w:themeColor="text1"/>
        </w:rPr>
        <w:t xml:space="preserve"> describes </w:t>
      </w:r>
      <w:r w:rsidR="008D6161">
        <w:rPr>
          <w:rFonts w:asciiTheme="majorBidi" w:hAnsiTheme="majorBidi" w:cstheme="majorBidi"/>
          <w:color w:val="000000" w:themeColor="text1"/>
        </w:rPr>
        <w:t xml:space="preserve">a </w:t>
      </w:r>
      <w:r w:rsidR="00360F69" w:rsidRPr="000E18C5">
        <w:rPr>
          <w:rFonts w:asciiTheme="majorBidi" w:hAnsiTheme="majorBidi" w:cstheme="majorBidi"/>
          <w:color w:val="000000" w:themeColor="text1"/>
        </w:rPr>
        <w:t>vacancy</w:t>
      </w:r>
      <w:r w:rsidR="008D6161">
        <w:rPr>
          <w:rFonts w:asciiTheme="majorBidi" w:hAnsiTheme="majorBidi" w:cstheme="majorBidi"/>
          <w:color w:val="000000" w:themeColor="text1"/>
        </w:rPr>
        <w:t>-</w:t>
      </w:r>
      <w:r w:rsidR="00360F69" w:rsidRPr="000E18C5">
        <w:rPr>
          <w:rFonts w:asciiTheme="majorBidi" w:hAnsiTheme="majorBidi" w:cstheme="majorBidi"/>
          <w:color w:val="000000" w:themeColor="text1"/>
        </w:rPr>
        <w:t xml:space="preserve">rich </w:t>
      </w:r>
      <w:r w:rsidR="008D6161">
        <w:rPr>
          <w:rFonts w:asciiTheme="majorBidi" w:hAnsiTheme="majorBidi" w:cstheme="majorBidi"/>
          <w:color w:val="000000" w:themeColor="text1"/>
        </w:rPr>
        <w:t xml:space="preserve">state </w:t>
      </w:r>
      <w:r w:rsidR="00360F69" w:rsidRPr="000E18C5">
        <w:rPr>
          <w:rFonts w:asciiTheme="majorBidi" w:hAnsiTheme="majorBidi" w:cstheme="majorBidi"/>
          <w:color w:val="000000" w:themeColor="text1"/>
        </w:rPr>
        <w:t>in the matrix</w:t>
      </w:r>
      <w:r w:rsidR="008D6161">
        <w:rPr>
          <w:rFonts w:asciiTheme="majorBidi" w:hAnsiTheme="majorBidi" w:cstheme="majorBidi"/>
          <w:color w:val="000000" w:themeColor="text1"/>
        </w:rPr>
        <w:t>, causing</w:t>
      </w:r>
      <w:r w:rsidR="00360F69" w:rsidRPr="000E18C5">
        <w:rPr>
          <w:rFonts w:asciiTheme="majorBidi" w:hAnsiTheme="majorBidi" w:cstheme="majorBidi"/>
          <w:color w:val="000000" w:themeColor="text1"/>
        </w:rPr>
        <w:t xml:space="preserve"> a </w:t>
      </w:r>
      <w:r w:rsidR="00573E04" w:rsidRPr="000E18C5">
        <w:rPr>
          <w:rFonts w:asciiTheme="majorBidi" w:hAnsiTheme="majorBidi" w:cstheme="majorBidi"/>
          <w:color w:val="000000" w:themeColor="text1"/>
        </w:rPr>
        <w:t>tensile</w:t>
      </w:r>
      <w:r w:rsidR="00360F69" w:rsidRPr="000E18C5">
        <w:rPr>
          <w:rFonts w:asciiTheme="majorBidi" w:hAnsiTheme="majorBidi" w:cstheme="majorBidi"/>
          <w:color w:val="000000" w:themeColor="text1"/>
        </w:rPr>
        <w:t xml:space="preserve"> lattice environment</w:t>
      </w:r>
      <w:r w:rsidR="00573E04" w:rsidRPr="000E18C5">
        <w:rPr>
          <w:rFonts w:asciiTheme="majorBidi" w:hAnsiTheme="majorBidi" w:cstheme="majorBidi"/>
          <w:color w:val="000000"/>
        </w:rPr>
        <w:t xml:space="preserve">. </w:t>
      </w:r>
      <w:r w:rsidR="003A6DC8" w:rsidRPr="000E18C5">
        <w:rPr>
          <w:rFonts w:asciiTheme="majorBidi" w:hAnsiTheme="majorBidi" w:cstheme="majorBidi"/>
          <w:color w:val="000000"/>
        </w:rPr>
        <w:t xml:space="preserve">For </w:t>
      </w:r>
      <w:r w:rsidR="008D6161">
        <w:rPr>
          <w:rFonts w:asciiTheme="majorBidi" w:hAnsiTheme="majorBidi" w:cstheme="majorBidi"/>
          <w:color w:val="000000"/>
        </w:rPr>
        <w:t xml:space="preserve">a </w:t>
      </w:r>
      <w:r w:rsidR="003A6DC8" w:rsidRPr="000E18C5">
        <w:rPr>
          <w:rFonts w:asciiTheme="majorBidi" w:hAnsiTheme="majorBidi" w:cstheme="majorBidi"/>
          <w:color w:val="000000"/>
        </w:rPr>
        <w:t xml:space="preserve">given initial structure, the pressure of the residual stress is chosen as the equilibrium state. The equilibrium Xe concentrations in </w:t>
      </w:r>
      <w:r w:rsidR="008D6161">
        <w:rPr>
          <w:rFonts w:asciiTheme="majorBidi" w:hAnsiTheme="majorBidi" w:cstheme="majorBidi"/>
          <w:color w:val="000000"/>
        </w:rPr>
        <w:t xml:space="preserve">the </w:t>
      </w:r>
      <w:r w:rsidR="003A6DC8" w:rsidRPr="000E18C5">
        <w:rPr>
          <w:rFonts w:asciiTheme="majorBidi" w:hAnsiTheme="majorBidi" w:cstheme="majorBidi"/>
          <w:color w:val="000000"/>
        </w:rPr>
        <w:t xml:space="preserve">matrix and gas phase are calculated by </w:t>
      </w:r>
      <w:r w:rsidR="003A6DC8" w:rsidRPr="000E18C5">
        <w:rPr>
          <w:rFonts w:asciiTheme="majorBidi" w:hAnsiTheme="majorBidi" w:cstheme="majorBidi"/>
          <w:color w:val="000000" w:themeColor="text1"/>
          <w:kern w:val="24"/>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e>
        </m:d>
        <m:r>
          <w:rPr>
            <w:rFonts w:ascii="Cambria Math" w:hAnsi="Cambria Math" w:cstheme="majorBidi"/>
            <w:color w:val="000000" w:themeColor="text1"/>
            <w:kern w:val="24"/>
          </w:rPr>
          <m:t>=</m:t>
        </m:r>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r>
          <w:rPr>
            <w:rFonts w:ascii="Cambria Math" w:hAnsi="Cambria Math" w:cstheme="majorBidi"/>
            <w:color w:val="000000" w:themeColor="text1"/>
            <w:kern w:val="24"/>
          </w:rPr>
          <m:t>)</m:t>
        </m:r>
      </m:oMath>
      <w:r w:rsidR="003A6DC8" w:rsidRPr="000E18C5">
        <w:rPr>
          <w:rFonts w:asciiTheme="majorBidi" w:hAnsiTheme="majorBidi" w:cstheme="majorBidi"/>
          <w:color w:val="000000" w:themeColor="text1"/>
          <w:kern w:val="24"/>
        </w:rPr>
        <w:t xml:space="preserv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oMath>
      <w:r w:rsidR="003A6DC8" w:rsidRPr="000E18C5">
        <w:rPr>
          <w:rFonts w:asciiTheme="majorBidi" w:hAnsiTheme="majorBidi" w:cstheme="majorBidi"/>
          <w:color w:val="000000" w:themeColor="text1"/>
          <w:kern w:val="24"/>
        </w:rPr>
        <w:t xml:space="preserve"> is the pressure </w:t>
      </w:r>
      <w:r w:rsidR="003A6DC8" w:rsidRPr="000E18C5">
        <w:rPr>
          <w:rFonts w:asciiTheme="majorBidi" w:hAnsiTheme="majorBidi" w:cstheme="majorBidi"/>
          <w:color w:val="000000"/>
        </w:rPr>
        <w:t>of the residual stress</w:t>
      </w:r>
      <w:r w:rsidR="003A6DC8" w:rsidRPr="000E18C5">
        <w:rPr>
          <w:rFonts w:asciiTheme="majorBidi" w:hAnsiTheme="majorBidi" w:cstheme="majorBidi"/>
          <w:color w:val="000000" w:themeColor="text1"/>
          <w:kern w:val="24"/>
        </w:rPr>
        <w:t xml:space="preserve"> at the equilibrium state.</w:t>
      </w:r>
      <m:oMath>
        <m:r>
          <w:rPr>
            <w:rFonts w:ascii="Cambria Math" w:hAnsi="Cambria Math" w:cstheme="majorBidi"/>
            <w:color w:val="000000" w:themeColor="text1"/>
            <w:kern w:val="24"/>
          </w:rPr>
          <m:t xml:space="preserve"> </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the maximum pressure in different gas bubble structures for a give applied strain</w:t>
      </w:r>
      <w:r w:rsidR="008D6161">
        <w:rPr>
          <w:rFonts w:asciiTheme="majorBidi" w:hAnsiTheme="majorBidi" w:cstheme="majorBidi"/>
          <w:color w:val="000000" w:themeColor="text1"/>
          <w:kern w:val="24"/>
        </w:rPr>
        <w:t>,</w:t>
      </w:r>
      <w:r w:rsidR="003A6DC8" w:rsidRPr="000E18C5">
        <w:rPr>
          <w:rFonts w:asciiTheme="majorBidi" w:hAnsiTheme="majorBidi" w:cstheme="majorBidi"/>
          <w:color w:val="000000" w:themeColor="text1"/>
          <w:kern w:val="24"/>
        </w:rPr>
        <w:t xml:space="preserve"> </w:t>
      </w:r>
      <m:oMath>
        <m:r>
          <w:rPr>
            <w:rFonts w:ascii="Cambria Math" w:hAnsi="Cambria Math" w:cstheme="majorBidi"/>
            <w:color w:val="000000" w:themeColor="text1"/>
            <w:kern w:val="24"/>
          </w:rPr>
          <m:t>i=b or m</m:t>
        </m:r>
      </m:oMath>
      <w:r w:rsidR="008D6161">
        <w:rPr>
          <w:rFonts w:asciiTheme="majorBidi" w:hAnsiTheme="majorBidi" w:cstheme="majorBidi"/>
          <w:color w:val="000000" w:themeColor="text1"/>
          <w:kern w:val="24"/>
        </w:rPr>
        <w:t>, which denote the</w:t>
      </w:r>
      <w:r w:rsidR="003A6DC8" w:rsidRPr="000E18C5">
        <w:rPr>
          <w:rFonts w:asciiTheme="majorBidi" w:hAnsiTheme="majorBidi" w:cstheme="majorBidi"/>
          <w:color w:val="000000" w:themeColor="text1"/>
          <w:kern w:val="24"/>
        </w:rPr>
        <w:t xml:space="preserve"> gas bubble and </w:t>
      </w:r>
      <w:r w:rsidR="008D6161">
        <w:rPr>
          <w:rFonts w:asciiTheme="majorBidi" w:hAnsiTheme="majorBidi" w:cstheme="majorBidi"/>
          <w:color w:val="000000" w:themeColor="text1"/>
          <w:kern w:val="24"/>
        </w:rPr>
        <w:t xml:space="preserve">the </w:t>
      </w:r>
      <w:r w:rsidR="003A6DC8" w:rsidRPr="000E18C5">
        <w:rPr>
          <w:rFonts w:asciiTheme="majorBidi" w:hAnsiTheme="majorBidi" w:cstheme="majorBidi"/>
          <w:color w:val="000000" w:themeColor="text1"/>
          <w:kern w:val="24"/>
        </w:rPr>
        <w:t xml:space="preserve">matrix, </w:t>
      </w:r>
      <w:proofErr w:type="gramStart"/>
      <w:r w:rsidR="003A6DC8" w:rsidRPr="000E18C5">
        <w:rPr>
          <w:rFonts w:asciiTheme="majorBidi" w:hAnsiTheme="majorBidi" w:cstheme="majorBidi"/>
          <w:color w:val="000000" w:themeColor="text1"/>
          <w:kern w:val="24"/>
        </w:rPr>
        <w:t>respectively.</w:t>
      </w:r>
      <w:proofErr w:type="gramEnd"/>
      <w:r w:rsidR="003A6DC8" w:rsidRPr="000E18C5">
        <w:rPr>
          <w:rFonts w:asciiTheme="majorBidi" w:hAnsiTheme="majorBidi" w:cstheme="majorBidi"/>
          <w:color w:val="000000" w:themeColor="text1"/>
          <w:kern w:val="24"/>
        </w:rPr>
        <w:t xml:space="preserv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oMath>
      <w:r w:rsidR="003A6DC8" w:rsidRPr="000E18C5">
        <w:rPr>
          <w:rFonts w:asciiTheme="majorBidi" w:hAnsiTheme="majorBidi" w:cstheme="majorBidi"/>
          <w:color w:val="000000" w:themeColor="text1"/>
          <w:kern w:val="24"/>
        </w:rPr>
        <w:t xml:space="preserve"> is </w:t>
      </w:r>
      <w:r w:rsidR="008D6161">
        <w:rPr>
          <w:rFonts w:asciiTheme="majorBidi" w:hAnsiTheme="majorBidi" w:cstheme="majorBidi"/>
          <w:color w:val="000000" w:themeColor="text1"/>
          <w:kern w:val="24"/>
        </w:rPr>
        <w:t>a</w:t>
      </w:r>
      <w:r w:rsidR="008D6161" w:rsidRPr="000E18C5">
        <w:rPr>
          <w:rFonts w:asciiTheme="majorBidi" w:hAnsiTheme="majorBidi" w:cstheme="majorBidi"/>
          <w:color w:val="000000" w:themeColor="text1"/>
          <w:kern w:val="24"/>
        </w:rPr>
        <w:t xml:space="preserve"> </w:t>
      </w:r>
      <w:r w:rsidR="003A6DC8" w:rsidRPr="000E18C5">
        <w:rPr>
          <w:rFonts w:asciiTheme="majorBidi" w:hAnsiTheme="majorBidi" w:cstheme="majorBidi"/>
          <w:color w:val="000000" w:themeColor="text1"/>
          <w:kern w:val="24"/>
        </w:rPr>
        <w:t>coefficient which is set to be 0.3</w:t>
      </w:r>
      <w:r w:rsidR="008D6161">
        <w:rPr>
          <w:rFonts w:asciiTheme="majorBidi" w:hAnsiTheme="majorBidi" w:cstheme="majorBidi"/>
          <w:color w:val="000000" w:themeColor="text1"/>
          <w:kern w:val="24"/>
        </w:rPr>
        <w:t>, allowing a maximum</w:t>
      </w:r>
      <w:r w:rsidR="003A6DC8" w:rsidRPr="000E18C5">
        <w:rPr>
          <w:rFonts w:asciiTheme="majorBidi" w:hAnsiTheme="majorBidi" w:cstheme="majorBidi"/>
          <w:color w:val="000000" w:themeColor="text1"/>
          <w:kern w:val="24"/>
        </w:rPr>
        <w:t xml:space="preserve"> 30% change of equilibrium concentration for the pressure changes. The pressure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estimated from the data in Figure 7.  For simplicity, the pressure dependence of Xe diffusivity assume</w:t>
      </w:r>
      <w:r w:rsidR="008D6161">
        <w:rPr>
          <w:rFonts w:asciiTheme="majorBidi" w:hAnsiTheme="majorBidi" w:cstheme="majorBidi"/>
          <w:color w:val="000000" w:themeColor="text1"/>
          <w:kern w:val="24"/>
        </w:rPr>
        <w:t>s</w:t>
      </w:r>
      <w:r w:rsidR="003A6DC8" w:rsidRPr="000E18C5">
        <w:rPr>
          <w:rFonts w:asciiTheme="majorBidi" w:hAnsiTheme="majorBidi" w:cstheme="majorBidi"/>
          <w:color w:val="000000" w:themeColor="text1"/>
          <w:kern w:val="24"/>
        </w:rPr>
        <w:t xml:space="preserve"> that the diffusivity</w:t>
      </w:r>
      <w:r w:rsidR="00096CD8" w:rsidRPr="000E18C5">
        <w:rPr>
          <w:rFonts w:asciiTheme="majorBidi" w:hAnsiTheme="majorBidi" w:cstheme="majorBidi"/>
          <w:color w:val="000000" w:themeColor="text1"/>
          <w:kern w:val="24"/>
        </w:rPr>
        <w:t xml:space="preserve"> of Xe</w:t>
      </w:r>
      <w:r w:rsidR="003A6DC8" w:rsidRPr="000E18C5">
        <w:rPr>
          <w:rFonts w:asciiTheme="majorBidi" w:hAnsiTheme="majorBidi" w:cstheme="majorBidi"/>
          <w:color w:val="000000" w:themeColor="text1"/>
          <w:kern w:val="24"/>
        </w:rPr>
        <w:t xml:space="preserve"> </w:t>
      </w:r>
      <w:r w:rsidR="00096CD8" w:rsidRPr="000E18C5">
        <w:rPr>
          <w:rFonts w:asciiTheme="majorBidi" w:hAnsiTheme="majorBidi" w:cstheme="majorBidi"/>
          <w:color w:val="000000" w:themeColor="text1"/>
          <w:kern w:val="24"/>
        </w:rPr>
        <w:t>in</w:t>
      </w:r>
      <w:r w:rsidR="003A6DC8" w:rsidRPr="000E18C5">
        <w:rPr>
          <w:rFonts w:asciiTheme="majorBidi" w:hAnsiTheme="majorBidi" w:cstheme="majorBidi"/>
          <w:color w:val="000000" w:themeColor="text1"/>
          <w:kern w:val="24"/>
        </w:rPr>
        <w:t xml:space="preserve"> </w:t>
      </w:r>
      <w:r w:rsidR="008D6161">
        <w:rPr>
          <w:rFonts w:asciiTheme="majorBidi" w:hAnsiTheme="majorBidi" w:cstheme="majorBidi"/>
          <w:color w:val="000000" w:themeColor="text1"/>
          <w:kern w:val="24"/>
        </w:rPr>
        <w:t xml:space="preserve">a </w:t>
      </w:r>
      <w:r w:rsidR="003A6DC8" w:rsidRPr="000E18C5">
        <w:rPr>
          <w:rFonts w:asciiTheme="majorBidi" w:hAnsiTheme="majorBidi" w:cstheme="majorBidi"/>
          <w:color w:val="000000" w:themeColor="text1"/>
          <w:kern w:val="24"/>
        </w:rPr>
        <w:t>vacancy</w:t>
      </w:r>
      <w:r w:rsidR="008D6161">
        <w:rPr>
          <w:rFonts w:asciiTheme="majorBidi" w:hAnsiTheme="majorBidi" w:cstheme="majorBidi"/>
          <w:color w:val="000000" w:themeColor="text1"/>
          <w:kern w:val="24"/>
        </w:rPr>
        <w:t>-</w:t>
      </w:r>
      <w:r w:rsidR="003A6DC8" w:rsidRPr="000E18C5">
        <w:rPr>
          <w:rFonts w:asciiTheme="majorBidi" w:hAnsiTheme="majorBidi" w:cstheme="majorBidi"/>
          <w:color w:val="000000" w:themeColor="text1"/>
          <w:kern w:val="24"/>
        </w:rPr>
        <w:t xml:space="preserve">rich environment, i.e.,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4F7EBE" w:rsidRPr="000E18C5">
        <w:rPr>
          <w:rFonts w:asciiTheme="majorBidi" w:hAnsiTheme="majorBidi" w:cstheme="majorBidi"/>
          <w:color w:val="000000" w:themeColor="text1"/>
        </w:rPr>
        <w:t>,</w:t>
      </w:r>
      <w:r w:rsidR="00096CD8" w:rsidRPr="000E18C5">
        <w:rPr>
          <w:rFonts w:asciiTheme="majorBidi" w:hAnsiTheme="majorBidi" w:cstheme="majorBidi"/>
          <w:color w:val="000000" w:themeColor="text1"/>
        </w:rPr>
        <w:t xml:space="preserve"> </w:t>
      </w:r>
      <w:r w:rsidR="004F7EBE" w:rsidRPr="000E18C5">
        <w:rPr>
          <w:rFonts w:asciiTheme="majorBidi" w:hAnsiTheme="majorBidi" w:cstheme="majorBidi"/>
          <w:color w:val="000000" w:themeColor="text1"/>
        </w:rPr>
        <w:t>is one order magnitude larger</w:t>
      </w:r>
      <w:r w:rsidR="0001011F" w:rsidRPr="000E18C5">
        <w:rPr>
          <w:rFonts w:asciiTheme="majorBidi" w:hAnsiTheme="majorBidi" w:cstheme="majorBidi"/>
          <w:color w:val="000000" w:themeColor="text1"/>
        </w:rPr>
        <w:t xml:space="preserve"> than that in </w:t>
      </w:r>
      <w:r w:rsidR="008D6161">
        <w:rPr>
          <w:rFonts w:asciiTheme="majorBidi" w:hAnsiTheme="majorBidi" w:cstheme="majorBidi"/>
          <w:color w:val="000000" w:themeColor="text1"/>
        </w:rPr>
        <w:t xml:space="preserve">a </w:t>
      </w:r>
      <w:r w:rsidR="0001011F" w:rsidRPr="000E18C5">
        <w:rPr>
          <w:rFonts w:asciiTheme="majorBidi" w:hAnsiTheme="majorBidi" w:cstheme="majorBidi"/>
          <w:color w:val="000000" w:themeColor="text1"/>
        </w:rPr>
        <w:t>Xe</w:t>
      </w:r>
      <w:r w:rsidR="008D6161">
        <w:rPr>
          <w:rFonts w:asciiTheme="majorBidi" w:hAnsiTheme="majorBidi" w:cstheme="majorBidi"/>
          <w:color w:val="000000" w:themeColor="text1"/>
        </w:rPr>
        <w:t>-</w:t>
      </w:r>
      <w:r w:rsidR="0001011F" w:rsidRPr="000E18C5">
        <w:rPr>
          <w:rFonts w:asciiTheme="majorBidi" w:hAnsiTheme="majorBidi" w:cstheme="majorBidi"/>
          <w:color w:val="000000" w:themeColor="text1"/>
        </w:rPr>
        <w:t>rich environment</w:t>
      </w:r>
      <w:r w:rsidR="008D6161">
        <w:rPr>
          <w:rFonts w:asciiTheme="majorBidi" w:hAnsiTheme="majorBidi" w:cstheme="majorBidi"/>
          <w:color w:val="000000" w:themeColor="text1"/>
        </w:rPr>
        <w:t>,</w:t>
      </w:r>
      <w:r w:rsidR="0001011F"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01011F" w:rsidRPr="000E18C5">
        <w:rPr>
          <w:rFonts w:asciiTheme="majorBidi" w:hAnsiTheme="majorBidi" w:cstheme="majorBidi"/>
          <w:color w:val="000000" w:themeColor="text1"/>
        </w:rPr>
        <w:t xml:space="preserve">. </w:t>
      </w:r>
      <w:r w:rsidR="003447B3" w:rsidRPr="000E18C5">
        <w:rPr>
          <w:rFonts w:asciiTheme="majorBidi" w:hAnsiTheme="majorBidi" w:cstheme="majorBidi"/>
          <w:color w:val="000000" w:themeColor="text1"/>
        </w:rPr>
        <w:t xml:space="preserve">The </w:t>
      </w:r>
      <w:r w:rsidR="003A6DC8" w:rsidRPr="000E18C5">
        <w:rPr>
          <w:rFonts w:asciiTheme="majorBidi" w:hAnsiTheme="majorBidi" w:cstheme="majorBidi"/>
          <w:color w:val="000000" w:themeColor="text1"/>
        </w:rPr>
        <w:t xml:space="preserve">rest </w:t>
      </w:r>
      <w:r w:rsidR="008D6161">
        <w:rPr>
          <w:rFonts w:asciiTheme="majorBidi" w:hAnsiTheme="majorBidi" w:cstheme="majorBidi"/>
          <w:color w:val="000000" w:themeColor="text1"/>
        </w:rPr>
        <w:t xml:space="preserve">of the </w:t>
      </w:r>
      <w:r w:rsidR="003447B3" w:rsidRPr="000E18C5">
        <w:rPr>
          <w:rFonts w:asciiTheme="majorBidi" w:hAnsiTheme="majorBidi" w:cstheme="majorBidi"/>
          <w:color w:val="000000" w:themeColor="text1"/>
        </w:rPr>
        <w:t xml:space="preserve">model </w:t>
      </w:r>
      <w:r w:rsidR="00E73651" w:rsidRPr="000E18C5">
        <w:rPr>
          <w:rFonts w:asciiTheme="majorBidi" w:hAnsiTheme="majorBidi" w:cstheme="majorBidi"/>
          <w:color w:val="000000" w:themeColor="text1"/>
        </w:rPr>
        <w:t>parameters</w:t>
      </w:r>
      <w:r w:rsidR="003447B3" w:rsidRPr="000E18C5">
        <w:rPr>
          <w:rFonts w:asciiTheme="majorBidi" w:hAnsiTheme="majorBidi" w:cstheme="majorBidi"/>
          <w:color w:val="000000" w:themeColor="text1"/>
        </w:rPr>
        <w:t xml:space="preserve"> of the phase-field model are listed in </w:t>
      </w:r>
      <w:r w:rsidR="0095360A" w:rsidRPr="000E18C5">
        <w:rPr>
          <w:rFonts w:asciiTheme="majorBidi" w:hAnsiTheme="majorBidi" w:cstheme="majorBidi"/>
          <w:color w:val="000000" w:themeColor="text1"/>
        </w:rPr>
        <w:t xml:space="preserve">Table 1. </w:t>
      </w:r>
    </w:p>
    <w:p w14:paraId="1E695CD1" w14:textId="77777777" w:rsidR="008D6161" w:rsidRPr="000E18C5" w:rsidRDefault="008D616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085DC310" w14:textId="3A07773C" w:rsidR="0064583D" w:rsidRPr="000E18C5" w:rsidRDefault="007657FE"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The simulations are carried out </w:t>
      </w:r>
      <w:r w:rsidR="008D6161">
        <w:rPr>
          <w:rFonts w:asciiTheme="majorBidi" w:hAnsiTheme="majorBidi" w:cstheme="majorBidi"/>
          <w:color w:val="000000"/>
        </w:rPr>
        <w:t>in</w:t>
      </w:r>
      <w:r w:rsidRPr="000E18C5">
        <w:rPr>
          <w:rFonts w:asciiTheme="majorBidi" w:hAnsiTheme="majorBidi" w:cstheme="majorBidi"/>
          <w:color w:val="000000"/>
        </w:rPr>
        <w:t xml:space="preserve"> </w:t>
      </w:r>
      <w:r w:rsidR="003B57E1" w:rsidRPr="000E18C5">
        <w:rPr>
          <w:rFonts w:asciiTheme="majorBidi" w:hAnsiTheme="majorBidi" w:cstheme="majorBidi"/>
          <w:color w:val="000000"/>
        </w:rPr>
        <w:t>t</w:t>
      </w:r>
      <w:r w:rsidR="008D6161">
        <w:rPr>
          <w:rFonts w:asciiTheme="majorBidi" w:hAnsiTheme="majorBidi" w:cstheme="majorBidi"/>
          <w:color w:val="000000"/>
        </w:rPr>
        <w:t>hree</w:t>
      </w:r>
      <w:r w:rsidRPr="000E18C5">
        <w:rPr>
          <w:rFonts w:asciiTheme="majorBidi" w:hAnsiTheme="majorBidi" w:cstheme="majorBidi"/>
          <w:color w:val="000000"/>
        </w:rPr>
        <w:t xml:space="preserve"> steps: 1) apply a strain </w:t>
      </w:r>
      <w:ins w:id="148" w:author="Hu, Shenyang" w:date="2021-04-24T08:55:00Z">
        <w:r w:rsidR="009706A8">
          <w:rPr>
            <w:rFonts w:asciiTheme="majorBidi" w:hAnsiTheme="majorBidi" w:cstheme="majorBidi"/>
            <w:color w:val="000000"/>
          </w:rPr>
          <w:t>rate</w:t>
        </w:r>
      </w:ins>
      <w:del w:id="149" w:author="Hu, Shenyang" w:date="2021-04-24T08:55:00Z">
        <w:r w:rsidRPr="000E18C5" w:rsidDel="009706A8">
          <w:rPr>
            <w:rFonts w:asciiTheme="majorBidi" w:hAnsiTheme="majorBidi" w:cstheme="majorBidi"/>
            <w:color w:val="000000"/>
          </w:rPr>
          <w:delText>increment</w:delText>
        </w:r>
      </w:del>
      <w:r w:rsidR="008D6161">
        <w:rPr>
          <w:rFonts w:asciiTheme="majorBidi" w:hAnsiTheme="majorBidi" w:cstheme="majorBidi"/>
          <w:color w:val="000000"/>
        </w:rPr>
        <w:t>,</w:t>
      </w:r>
      <w:r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ins w:id="150" w:author="Hu, Shenyang" w:date="2021-04-24T08:55:00Z">
                <w:rPr>
                  <w:rFonts w:ascii="Cambria Math" w:hAnsi="Cambria Math" w:cstheme="majorBidi"/>
                  <w:color w:val="000000" w:themeColor="text1"/>
                </w:rPr>
                <m:t>d</m:t>
              </w:ins>
            </m:r>
            <m:r>
              <w:del w:id="151" w:author="Hu, Shenyang" w:date="2021-04-24T08:55:00Z">
                <w:rPr>
                  <w:rFonts w:ascii="Cambria Math" w:hAnsi="Cambria Math" w:cstheme="majorBidi"/>
                  <w:color w:val="000000" w:themeColor="text1"/>
                </w:rPr>
                <m:t>∆</m:t>
              </w:del>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ins w:id="152" w:author="Hu, Shenyang" w:date="2021-04-24T08:55:00Z">
            <w:rPr>
              <w:rFonts w:ascii="Cambria Math" w:hAnsi="Cambria Math" w:cstheme="majorBidi"/>
              <w:color w:val="000000" w:themeColor="text1"/>
            </w:rPr>
            <m:t>/dt</m:t>
          </w:ins>
        </m:r>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m:t>
            </m:r>
            <m:r>
              <w:ins w:id="153" w:author="Hu, Shenyang" w:date="2021-04-24T08:55:00Z">
                <w:rPr>
                  <w:rFonts w:ascii="Cambria Math" w:hAnsi="Cambria Math" w:cstheme="majorBidi"/>
                  <w:color w:val="000000" w:themeColor="text1"/>
                </w:rPr>
                <m:t>4</m:t>
              </w:ins>
            </m:r>
            <m:r>
              <w:del w:id="154" w:author="Hu, Shenyang" w:date="2021-04-24T08:55:00Z">
                <w:rPr>
                  <w:rFonts w:ascii="Cambria Math" w:hAnsi="Cambria Math" w:cstheme="majorBidi"/>
                  <w:color w:val="000000" w:themeColor="text1"/>
                </w:rPr>
                <m:t>5</m:t>
              </w:del>
            </m:r>
          </m:sup>
        </m:sSup>
        <m:r>
          <w:ins w:id="155" w:author="Hu, Shenyang" w:date="2021-04-24T08:56:00Z">
            <w:rPr>
              <w:rFonts w:ascii="Cambria Math" w:hAnsi="Cambria Math" w:cstheme="majorBidi"/>
              <w:color w:val="000000" w:themeColor="text1"/>
            </w:rPr>
            <m:t>(1/s)</m:t>
          </w:ins>
        </m:r>
      </m:oMath>
      <w:r w:rsidRPr="000E18C5">
        <w:rPr>
          <w:rFonts w:asciiTheme="majorBidi" w:hAnsiTheme="majorBidi" w:cstheme="majorBidi"/>
          <w:color w:val="000000"/>
        </w:rPr>
        <w:t xml:space="preserve"> or </w:t>
      </w:r>
      <m:oMath>
        <m:sSub>
          <m:sSubPr>
            <m:ctrlPr>
              <w:rPr>
                <w:rFonts w:ascii="Cambria Math" w:hAnsi="Cambria Math" w:cstheme="majorBidi"/>
                <w:i/>
                <w:color w:val="000000" w:themeColor="text1"/>
              </w:rPr>
            </m:ctrlPr>
          </m:sSubPr>
          <m:e>
            <m:r>
              <w:ins w:id="156" w:author="Hu, Shenyang" w:date="2021-04-24T08:55:00Z">
                <w:rPr>
                  <w:rFonts w:ascii="Cambria Math" w:hAnsi="Cambria Math" w:cstheme="majorBidi"/>
                  <w:color w:val="000000" w:themeColor="text1"/>
                </w:rPr>
                <m:t>d</m:t>
              </w:ins>
            </m:r>
            <m:r>
              <w:del w:id="157" w:author="Hu, Shenyang" w:date="2021-04-24T08:55:00Z">
                <w:rPr>
                  <w:rFonts w:ascii="Cambria Math" w:hAnsi="Cambria Math" w:cstheme="majorBidi"/>
                  <w:color w:val="000000" w:themeColor="text1"/>
                </w:rPr>
                <m:t>∆</m:t>
              </w:del>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ins w:id="158" w:author="Hu, Shenyang" w:date="2021-04-24T08:55:00Z">
            <w:rPr>
              <w:rFonts w:ascii="Cambria Math" w:hAnsi="Cambria Math" w:cstheme="majorBidi"/>
              <w:color w:val="000000" w:themeColor="text1"/>
            </w:rPr>
            <m:t>/dt</m:t>
          </w:ins>
        </m:r>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m:t>
            </m:r>
            <m:r>
              <w:ins w:id="159" w:author="Hu, Shenyang" w:date="2021-04-24T08:55:00Z">
                <w:rPr>
                  <w:rFonts w:ascii="Cambria Math" w:hAnsi="Cambria Math" w:cstheme="majorBidi"/>
                  <w:color w:val="000000" w:themeColor="text1"/>
                </w:rPr>
                <m:t>4</m:t>
              </w:ins>
            </m:r>
            <m:r>
              <w:del w:id="160" w:author="Hu, Shenyang" w:date="2021-04-24T08:55:00Z">
                <w:rPr>
                  <w:rFonts w:ascii="Cambria Math" w:hAnsi="Cambria Math" w:cstheme="majorBidi"/>
                  <w:color w:val="000000" w:themeColor="text1"/>
                </w:rPr>
                <m:t>5</m:t>
              </w:del>
            </m:r>
          </m:sup>
        </m:sSup>
        <m:r>
          <w:ins w:id="161" w:author="Hu, Shenyang" w:date="2021-04-24T08:56:00Z">
            <w:rPr>
              <w:rFonts w:ascii="Cambria Math" w:hAnsi="Cambria Math" w:cstheme="majorBidi"/>
              <w:color w:val="000000" w:themeColor="text1"/>
            </w:rPr>
            <m:t>(1/s)</m:t>
          </w:ins>
        </m:r>
      </m:oMath>
      <w:r w:rsidR="008D6161">
        <w:rPr>
          <w:rFonts w:asciiTheme="majorBidi" w:hAnsiTheme="majorBidi" w:cstheme="majorBidi"/>
          <w:color w:val="000000" w:themeColor="text1"/>
        </w:rPr>
        <w:t xml:space="preserve">, up </w:t>
      </w:r>
      <w:r w:rsidRPr="000E18C5">
        <w:rPr>
          <w:rFonts w:asciiTheme="majorBidi" w:hAnsiTheme="majorBidi" w:cstheme="majorBidi"/>
          <w:color w:val="000000" w:themeColor="text1"/>
        </w:rPr>
        <w:t>to a total applied strain</w:t>
      </w:r>
      <w:r w:rsidR="008D6161">
        <w:rPr>
          <w:rFonts w:asciiTheme="majorBidi" w:hAnsiTheme="majorBidi" w:cstheme="majorBidi"/>
          <w:color w:val="000000" w:themeColor="text1"/>
        </w:rPr>
        <w:t xml:space="preserve"> of</w:t>
      </w:r>
      <w:r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020EE9" w:rsidRPr="000E18C5">
        <w:rPr>
          <w:rFonts w:asciiTheme="majorBidi" w:hAnsiTheme="majorBidi" w:cstheme="majorBidi"/>
          <w:color w:val="000000" w:themeColor="text1"/>
        </w:rPr>
        <w:t xml:space="preserve"> for a tensile </w:t>
      </w:r>
      <w:r w:rsidR="00F74520" w:rsidRPr="000E18C5">
        <w:rPr>
          <w:rFonts w:asciiTheme="majorBidi" w:hAnsiTheme="majorBidi" w:cstheme="majorBidi"/>
          <w:color w:val="000000" w:themeColor="text1"/>
        </w:rPr>
        <w:t>stress state</w:t>
      </w:r>
      <w:r w:rsidR="008D6161">
        <w:rPr>
          <w:rFonts w:asciiTheme="majorBidi" w:hAnsiTheme="majorBidi" w:cstheme="majorBidi"/>
          <w:color w:val="000000" w:themeColor="text1"/>
        </w:rPr>
        <w:t>,</w:t>
      </w:r>
      <w:r w:rsidRPr="000E18C5">
        <w:rPr>
          <w:rFonts w:asciiTheme="majorBidi" w:hAnsiTheme="majorBidi" w:cstheme="majorBidi"/>
          <w:color w:val="000000" w:themeColor="text1"/>
        </w:rPr>
        <w:t xml:space="preserve"> or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F74520" w:rsidRPr="000E18C5">
        <w:rPr>
          <w:rFonts w:asciiTheme="majorBidi" w:hAnsiTheme="majorBidi" w:cstheme="majorBidi"/>
          <w:color w:val="000000" w:themeColor="text1"/>
        </w:rPr>
        <w:t xml:space="preserve"> for a compressive stress state</w:t>
      </w:r>
      <w:r w:rsidRPr="000E18C5">
        <w:rPr>
          <w:rFonts w:asciiTheme="majorBidi" w:hAnsiTheme="majorBidi" w:cstheme="majorBidi"/>
          <w:color w:val="000000" w:themeColor="text1"/>
        </w:rPr>
        <w:t xml:space="preserve">; 2) update the diffusivity and equilibrium concentrations in </w:t>
      </w:r>
      <w:r w:rsidR="008D6161">
        <w:rPr>
          <w:rFonts w:asciiTheme="majorBidi" w:hAnsiTheme="majorBidi" w:cstheme="majorBidi"/>
          <w:color w:val="000000" w:themeColor="text1"/>
        </w:rPr>
        <w:t xml:space="preserve">the </w:t>
      </w:r>
      <w:r w:rsidRPr="000E18C5">
        <w:rPr>
          <w:rFonts w:asciiTheme="majorBidi" w:hAnsiTheme="majorBidi" w:cstheme="majorBidi"/>
          <w:color w:val="000000" w:themeColor="text1"/>
        </w:rPr>
        <w:t xml:space="preserve">matrix and inside gas bubbles based on the average pressures; </w:t>
      </w:r>
      <w:r w:rsidR="008D6161">
        <w:rPr>
          <w:rFonts w:asciiTheme="majorBidi" w:hAnsiTheme="majorBidi" w:cstheme="majorBidi"/>
          <w:color w:val="000000" w:themeColor="text1"/>
        </w:rPr>
        <w:t xml:space="preserve">3) </w:t>
      </w:r>
      <w:r w:rsidRPr="000E18C5">
        <w:rPr>
          <w:rFonts w:asciiTheme="majorBidi" w:hAnsiTheme="majorBidi" w:cstheme="majorBidi"/>
          <w:color w:val="000000" w:themeColor="text1"/>
        </w:rPr>
        <w:t>simulate the gas bubble evolution with the phase-field model, update gas bubble structure</w:t>
      </w:r>
      <w:r w:rsidR="00390FA8" w:rsidRPr="000E18C5">
        <w:rPr>
          <w:rFonts w:asciiTheme="majorBidi" w:hAnsiTheme="majorBidi" w:cstheme="majorBidi"/>
          <w:color w:val="000000" w:themeColor="text1"/>
        </w:rPr>
        <w:t>s</w:t>
      </w:r>
      <w:r w:rsidRPr="000E18C5">
        <w:rPr>
          <w:rFonts w:asciiTheme="majorBidi" w:hAnsiTheme="majorBidi" w:cstheme="majorBidi"/>
          <w:color w:val="000000" w:themeColor="text1"/>
        </w:rPr>
        <w:t>, elastic and plastic properties; update the elastic-plastic solution</w:t>
      </w:r>
      <w:ins w:id="162" w:author="Hu, Shenyang" w:date="2021-04-24T09:02:00Z">
        <w:r w:rsidR="00D365BD">
          <w:rPr>
            <w:rFonts w:asciiTheme="majorBidi" w:hAnsiTheme="majorBidi" w:cstheme="majorBidi"/>
            <w:color w:val="000000" w:themeColor="text1"/>
          </w:rPr>
          <w:t xml:space="preserve"> every</w:t>
        </w:r>
        <w:r w:rsidR="00C01174">
          <w:rPr>
            <w:rFonts w:asciiTheme="majorBidi" w:hAnsiTheme="majorBidi" w:cstheme="majorBidi"/>
            <w:color w:val="000000" w:themeColor="text1"/>
          </w:rPr>
          <w:t xml:space="preserve"> 10</w:t>
        </w:r>
      </w:ins>
      <w:ins w:id="163" w:author="Hu, Shenyang" w:date="2021-04-24T09:03:00Z">
        <w:r w:rsidR="00C01174">
          <w:rPr>
            <w:rFonts w:asciiTheme="majorBidi" w:hAnsiTheme="majorBidi" w:cstheme="majorBidi"/>
            <w:color w:val="000000" w:themeColor="text1"/>
          </w:rPr>
          <w:t>00 diffusion time steps</w:t>
        </w:r>
      </w:ins>
      <w:ins w:id="164" w:author="Hu, Shenyang" w:date="2021-04-24T09:02:00Z">
        <w:r w:rsidR="00D365BD">
          <w:rPr>
            <w:rFonts w:asciiTheme="majorBidi" w:hAnsiTheme="majorBidi" w:cstheme="majorBidi"/>
            <w:color w:val="000000" w:themeColor="text1"/>
          </w:rPr>
          <w:t xml:space="preserve"> </w:t>
        </w:r>
      </w:ins>
      <w:r w:rsidRPr="000E18C5">
        <w:rPr>
          <w:rFonts w:asciiTheme="majorBidi" w:hAnsiTheme="majorBidi" w:cstheme="majorBidi"/>
          <w:color w:val="000000" w:themeColor="text1"/>
        </w:rPr>
        <w:t xml:space="preserve">, and </w:t>
      </w:r>
      <w:r w:rsidR="008D6161">
        <w:rPr>
          <w:rFonts w:asciiTheme="majorBidi" w:hAnsiTheme="majorBidi" w:cstheme="majorBidi"/>
          <w:color w:val="000000" w:themeColor="text1"/>
        </w:rPr>
        <w:t>return to</w:t>
      </w:r>
      <w:r w:rsidRPr="000E18C5">
        <w:rPr>
          <w:rFonts w:asciiTheme="majorBidi" w:hAnsiTheme="majorBidi" w:cstheme="majorBidi"/>
          <w:color w:val="000000" w:themeColor="text1"/>
        </w:rPr>
        <w:t xml:space="preserve"> step 2) to simulate the dynamic interaction between elastic deformation and gas bubble evolution. </w:t>
      </w:r>
      <w:r w:rsidR="00F15A09" w:rsidRPr="000E18C5">
        <w:rPr>
          <w:rFonts w:asciiTheme="majorBidi" w:hAnsiTheme="majorBidi" w:cstheme="majorBidi"/>
          <w:color w:val="000000" w:themeColor="text1"/>
        </w:rPr>
        <w:t xml:space="preserve">Figure 8 </w:t>
      </w:r>
      <w:r w:rsidR="00DE5979" w:rsidRPr="000E18C5">
        <w:rPr>
          <w:rFonts w:asciiTheme="majorBidi" w:hAnsiTheme="majorBidi" w:cstheme="majorBidi"/>
          <w:color w:val="000000" w:themeColor="text1"/>
        </w:rPr>
        <w:t xml:space="preserve">shows the final gas bubble structures </w:t>
      </w:r>
      <w:r w:rsidR="00924799" w:rsidRPr="000E18C5">
        <w:rPr>
          <w:rFonts w:asciiTheme="majorBidi" w:hAnsiTheme="majorBidi" w:cstheme="majorBidi"/>
          <w:color w:val="000000" w:themeColor="text1"/>
        </w:rPr>
        <w:t>at</w:t>
      </w:r>
      <w:r w:rsidR="00C26398" w:rsidRPr="000E18C5">
        <w:rPr>
          <w:rFonts w:asciiTheme="majorBidi" w:hAnsiTheme="majorBidi" w:cstheme="majorBidi"/>
          <w:color w:val="000000" w:themeColor="text1"/>
        </w:rPr>
        <w:t xml:space="preserve"> </w:t>
      </w:r>
      <w:r w:rsidR="00C26398" w:rsidRPr="000E18C5">
        <w:rPr>
          <w:rFonts w:asciiTheme="majorBidi" w:hAnsiTheme="majorBidi" w:cstheme="majorBidi"/>
          <w:color w:val="000000"/>
        </w:rPr>
        <w:t xml:space="preserve">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924799" w:rsidRPr="000E18C5">
        <w:rPr>
          <w:rFonts w:asciiTheme="majorBidi" w:hAnsiTheme="majorBidi" w:cstheme="majorBidi"/>
          <w:color w:val="000000" w:themeColor="text1"/>
        </w:rPr>
        <w:t xml:space="preserve"> </w:t>
      </w:r>
      <w:r w:rsidR="00DE5979" w:rsidRPr="000E18C5">
        <w:rPr>
          <w:rFonts w:asciiTheme="majorBidi" w:hAnsiTheme="majorBidi" w:cstheme="majorBidi"/>
          <w:color w:val="000000" w:themeColor="text1"/>
        </w:rPr>
        <w:t>for four simulation cases</w:t>
      </w:r>
      <w:r w:rsidR="00147113">
        <w:rPr>
          <w:rFonts w:asciiTheme="majorBidi" w:hAnsiTheme="majorBidi" w:cstheme="majorBidi"/>
          <w:color w:val="000000" w:themeColor="text1"/>
        </w:rPr>
        <w:t xml:space="preserve">, and </w:t>
      </w:r>
      <w:r w:rsidR="00052D88" w:rsidRPr="000E18C5">
        <w:rPr>
          <w:rFonts w:asciiTheme="majorBidi" w:hAnsiTheme="majorBidi" w:cstheme="majorBidi"/>
          <w:color w:val="000000" w:themeColor="text1"/>
        </w:rPr>
        <w:t xml:space="preserve">Figure </w:t>
      </w:r>
      <w:r w:rsidR="00C26398" w:rsidRPr="000E18C5">
        <w:rPr>
          <w:rFonts w:asciiTheme="majorBidi" w:hAnsiTheme="majorBidi" w:cstheme="majorBidi"/>
          <w:color w:val="000000" w:themeColor="text1"/>
        </w:rPr>
        <w:t>9 plots the evolution of gas bubble volume fraction</w:t>
      </w:r>
      <w:r w:rsidR="00A054E3" w:rsidRPr="000E18C5">
        <w:rPr>
          <w:rFonts w:asciiTheme="majorBidi" w:hAnsiTheme="majorBidi" w:cstheme="majorBidi"/>
          <w:color w:val="000000" w:themeColor="text1"/>
        </w:rPr>
        <w:t xml:space="preserve">. </w:t>
      </w:r>
      <w:r w:rsidR="00EB039B" w:rsidRPr="000E18C5">
        <w:rPr>
          <w:rFonts w:asciiTheme="majorBidi" w:hAnsiTheme="majorBidi" w:cstheme="majorBidi"/>
          <w:color w:val="000000" w:themeColor="text1"/>
        </w:rPr>
        <w:t xml:space="preserve">The circle at </w:t>
      </w:r>
      <m:oMath>
        <m:r>
          <w:rPr>
            <w:rFonts w:ascii="Cambria Math" w:hAnsi="Cambria Math" w:cstheme="majorBidi"/>
            <w:color w:val="000000" w:themeColor="text1"/>
          </w:rPr>
          <m:t>t=0</m:t>
        </m:r>
      </m:oMath>
      <w:r w:rsidR="00EB039B" w:rsidRPr="000E18C5">
        <w:rPr>
          <w:rFonts w:asciiTheme="majorBidi" w:hAnsiTheme="majorBidi" w:cstheme="majorBidi"/>
          <w:color w:val="000000" w:themeColor="text1"/>
        </w:rPr>
        <w:t xml:space="preserve"> shows the volume fraction of initial gas bubbles.</w:t>
      </w:r>
      <w:r w:rsidR="00350E77" w:rsidRPr="000E18C5">
        <w:rPr>
          <w:rFonts w:asciiTheme="majorBidi" w:hAnsiTheme="majorBidi" w:cstheme="majorBidi"/>
          <w:color w:val="000000" w:themeColor="text1"/>
        </w:rPr>
        <w:t xml:space="preserve"> The solid lines </w:t>
      </w:r>
      <w:r w:rsidR="00E24477" w:rsidRPr="000E18C5">
        <w:rPr>
          <w:rFonts w:asciiTheme="majorBidi" w:hAnsiTheme="majorBidi" w:cstheme="majorBidi"/>
          <w:color w:val="000000" w:themeColor="text1"/>
        </w:rPr>
        <w:t>present t</w:t>
      </w:r>
      <w:r w:rsidR="006503AB" w:rsidRPr="000E18C5">
        <w:rPr>
          <w:rFonts w:asciiTheme="majorBidi" w:hAnsiTheme="majorBidi" w:cstheme="majorBidi"/>
          <w:color w:val="000000" w:themeColor="text1"/>
        </w:rPr>
        <w:t xml:space="preserve">he gas bubble evolution under tensile </w:t>
      </w:r>
      <w:r w:rsidR="00E47863" w:rsidRPr="000E18C5">
        <w:rPr>
          <w:rFonts w:asciiTheme="majorBidi" w:hAnsiTheme="majorBidi" w:cstheme="majorBidi"/>
          <w:color w:val="000000" w:themeColor="text1"/>
        </w:rPr>
        <w:t>stress state</w:t>
      </w:r>
      <w:r w:rsidR="00C862FB" w:rsidRPr="000E18C5">
        <w:rPr>
          <w:rFonts w:asciiTheme="majorBidi" w:hAnsiTheme="majorBidi" w:cstheme="majorBidi"/>
          <w:color w:val="000000" w:themeColor="text1"/>
        </w:rPr>
        <w:t>s</w:t>
      </w:r>
      <w:r w:rsidR="00E47863" w:rsidRPr="000E18C5">
        <w:rPr>
          <w:rFonts w:asciiTheme="majorBidi" w:hAnsiTheme="majorBidi" w:cstheme="majorBidi"/>
          <w:color w:val="000000" w:themeColor="text1"/>
        </w:rPr>
        <w:t xml:space="preserve"> while the dashed lines </w:t>
      </w:r>
      <w:r w:rsidR="00147113">
        <w:rPr>
          <w:rFonts w:asciiTheme="majorBidi" w:hAnsiTheme="majorBidi" w:cstheme="majorBidi"/>
          <w:color w:val="000000" w:themeColor="text1"/>
        </w:rPr>
        <w:t xml:space="preserve">denote </w:t>
      </w:r>
      <w:r w:rsidR="00C862FB" w:rsidRPr="000E18C5">
        <w:rPr>
          <w:rFonts w:asciiTheme="majorBidi" w:hAnsiTheme="majorBidi" w:cstheme="majorBidi"/>
          <w:color w:val="000000" w:themeColor="text1"/>
        </w:rPr>
        <w:t>the cases under compressive stress states.</w:t>
      </w:r>
      <w:r w:rsidR="00C862FB" w:rsidRPr="000E18C5">
        <w:rPr>
          <w:rFonts w:asciiTheme="majorBidi" w:hAnsiTheme="majorBidi" w:cstheme="majorBidi"/>
          <w:color w:val="000000"/>
        </w:rPr>
        <w:t xml:space="preserve"> </w:t>
      </w:r>
      <w:r w:rsidR="00545C8C" w:rsidRPr="000E18C5">
        <w:rPr>
          <w:rFonts w:asciiTheme="majorBidi" w:hAnsiTheme="majorBidi" w:cstheme="majorBidi"/>
          <w:color w:val="000000" w:themeColor="text1"/>
        </w:rPr>
        <w:t xml:space="preserve">The results demonstrate that 1) </w:t>
      </w:r>
      <w:r w:rsidR="003565C4" w:rsidRPr="000E18C5">
        <w:rPr>
          <w:rFonts w:asciiTheme="majorBidi" w:hAnsiTheme="majorBidi" w:cstheme="majorBidi"/>
          <w:color w:val="000000" w:themeColor="text1"/>
        </w:rPr>
        <w:t>a tensile stress state leads to gas bubble growth</w:t>
      </w:r>
      <w:r w:rsidR="00147113">
        <w:rPr>
          <w:rFonts w:asciiTheme="majorBidi" w:hAnsiTheme="majorBidi" w:cstheme="majorBidi"/>
          <w:color w:val="000000" w:themeColor="text1"/>
        </w:rPr>
        <w:t>,</w:t>
      </w:r>
      <w:r w:rsidR="003565C4" w:rsidRPr="000E18C5">
        <w:rPr>
          <w:rFonts w:asciiTheme="majorBidi" w:hAnsiTheme="majorBidi" w:cstheme="majorBidi"/>
          <w:color w:val="000000" w:themeColor="text1"/>
        </w:rPr>
        <w:t xml:space="preserve"> while a compressive </w:t>
      </w:r>
      <w:r w:rsidR="00603811" w:rsidRPr="000E18C5">
        <w:rPr>
          <w:rFonts w:asciiTheme="majorBidi" w:hAnsiTheme="majorBidi" w:cstheme="majorBidi"/>
          <w:color w:val="000000" w:themeColor="text1"/>
        </w:rPr>
        <w:t>stress state</w:t>
      </w:r>
      <w:r w:rsidR="00571589" w:rsidRPr="000E18C5">
        <w:rPr>
          <w:rFonts w:asciiTheme="majorBidi" w:hAnsiTheme="majorBidi" w:cstheme="majorBidi"/>
          <w:color w:val="000000" w:themeColor="text1"/>
        </w:rPr>
        <w:t>s</w:t>
      </w:r>
      <w:r w:rsidR="00603811" w:rsidRPr="000E18C5">
        <w:rPr>
          <w:rFonts w:asciiTheme="majorBidi" w:hAnsiTheme="majorBidi" w:cstheme="majorBidi"/>
          <w:color w:val="000000" w:themeColor="text1"/>
        </w:rPr>
        <w:t xml:space="preserve"> </w:t>
      </w:r>
      <w:r w:rsidR="00571589" w:rsidRPr="000E18C5">
        <w:rPr>
          <w:rFonts w:asciiTheme="majorBidi" w:hAnsiTheme="majorBidi" w:cstheme="majorBidi"/>
          <w:color w:val="000000" w:themeColor="text1"/>
        </w:rPr>
        <w:t>cause</w:t>
      </w:r>
      <w:r w:rsidR="00147113">
        <w:rPr>
          <w:rFonts w:asciiTheme="majorBidi" w:hAnsiTheme="majorBidi" w:cstheme="majorBidi"/>
          <w:color w:val="000000" w:themeColor="text1"/>
        </w:rPr>
        <w:t>s</w:t>
      </w:r>
      <w:r w:rsidR="00603811" w:rsidRPr="000E18C5">
        <w:rPr>
          <w:rFonts w:asciiTheme="majorBidi" w:hAnsiTheme="majorBidi" w:cstheme="majorBidi"/>
          <w:color w:val="000000" w:themeColor="text1"/>
        </w:rPr>
        <w:t xml:space="preserve"> </w:t>
      </w:r>
      <w:r w:rsidR="00147113">
        <w:rPr>
          <w:rFonts w:asciiTheme="majorBidi" w:hAnsiTheme="majorBidi" w:cstheme="majorBidi"/>
          <w:color w:val="000000" w:themeColor="text1"/>
        </w:rPr>
        <w:t xml:space="preserve">a </w:t>
      </w:r>
      <w:r w:rsidR="00FA0C59" w:rsidRPr="000E18C5">
        <w:rPr>
          <w:rFonts w:asciiTheme="majorBidi" w:hAnsiTheme="majorBidi" w:cstheme="majorBidi"/>
          <w:color w:val="000000" w:themeColor="text1"/>
        </w:rPr>
        <w:t xml:space="preserve">slight shrink of </w:t>
      </w:r>
      <w:r w:rsidR="00603811" w:rsidRPr="000E18C5">
        <w:rPr>
          <w:rFonts w:asciiTheme="majorBidi" w:hAnsiTheme="majorBidi" w:cstheme="majorBidi"/>
          <w:color w:val="000000" w:themeColor="text1"/>
        </w:rPr>
        <w:t>gas bubble</w:t>
      </w:r>
      <w:r w:rsidR="00FA0C59" w:rsidRPr="000E18C5">
        <w:rPr>
          <w:rFonts w:asciiTheme="majorBidi" w:hAnsiTheme="majorBidi" w:cstheme="majorBidi"/>
          <w:color w:val="000000" w:themeColor="text1"/>
        </w:rPr>
        <w:t>s</w:t>
      </w:r>
      <w:r w:rsidR="0003155B" w:rsidRPr="000E18C5">
        <w:rPr>
          <w:rFonts w:asciiTheme="majorBidi" w:hAnsiTheme="majorBidi" w:cstheme="majorBidi"/>
          <w:color w:val="000000" w:themeColor="text1"/>
        </w:rPr>
        <w:t xml:space="preserve">; 2) a vacancy rich </w:t>
      </w:r>
      <w:r w:rsidR="0003155B" w:rsidRPr="000E18C5">
        <w:rPr>
          <w:rFonts w:asciiTheme="majorBidi" w:hAnsiTheme="majorBidi" w:cstheme="majorBidi"/>
          <w:color w:val="000000" w:themeColor="text1"/>
        </w:rPr>
        <w:lastRenderedPageBreak/>
        <w:t xml:space="preserve">environment </w:t>
      </w:r>
      <w:r w:rsidR="001B30AB" w:rsidRPr="000E18C5">
        <w:rPr>
          <w:rFonts w:asciiTheme="majorBidi" w:hAnsiTheme="majorBidi" w:cstheme="majorBidi"/>
          <w:color w:val="000000" w:themeColor="text1"/>
        </w:rPr>
        <w:t xml:space="preserve">promotes </w:t>
      </w:r>
      <w:r w:rsidR="005854B9" w:rsidRPr="000E18C5">
        <w:rPr>
          <w:rFonts w:asciiTheme="majorBidi" w:hAnsiTheme="majorBidi" w:cstheme="majorBidi"/>
          <w:color w:val="000000" w:themeColor="text1"/>
        </w:rPr>
        <w:t xml:space="preserve">gas bubble growth under </w:t>
      </w:r>
      <w:r w:rsidR="00147113">
        <w:rPr>
          <w:rFonts w:asciiTheme="majorBidi" w:hAnsiTheme="majorBidi" w:cstheme="majorBidi"/>
          <w:color w:val="000000" w:themeColor="text1"/>
        </w:rPr>
        <w:t xml:space="preserve">a </w:t>
      </w:r>
      <w:r w:rsidR="005854B9" w:rsidRPr="000E18C5">
        <w:rPr>
          <w:rFonts w:asciiTheme="majorBidi" w:hAnsiTheme="majorBidi" w:cstheme="majorBidi"/>
          <w:color w:val="000000" w:themeColor="text1"/>
        </w:rPr>
        <w:t xml:space="preserve">tensile stress state while </w:t>
      </w:r>
      <w:r w:rsidR="00147113">
        <w:rPr>
          <w:rFonts w:asciiTheme="majorBidi" w:hAnsiTheme="majorBidi" w:cstheme="majorBidi"/>
          <w:color w:val="000000" w:themeColor="text1"/>
        </w:rPr>
        <w:t xml:space="preserve">it </w:t>
      </w:r>
      <w:r w:rsidR="0041086A" w:rsidRPr="000E18C5">
        <w:rPr>
          <w:rFonts w:asciiTheme="majorBidi" w:hAnsiTheme="majorBidi" w:cstheme="majorBidi"/>
          <w:color w:val="000000" w:themeColor="text1"/>
        </w:rPr>
        <w:t>prevent</w:t>
      </w:r>
      <w:r w:rsidR="00147113">
        <w:rPr>
          <w:rFonts w:asciiTheme="majorBidi" w:hAnsiTheme="majorBidi" w:cstheme="majorBidi"/>
          <w:color w:val="000000" w:themeColor="text1"/>
        </w:rPr>
        <w:t>s</w:t>
      </w:r>
      <w:r w:rsidR="0041086A" w:rsidRPr="000E18C5">
        <w:rPr>
          <w:rFonts w:asciiTheme="majorBidi" w:hAnsiTheme="majorBidi" w:cstheme="majorBidi"/>
          <w:color w:val="000000" w:themeColor="text1"/>
        </w:rPr>
        <w:t xml:space="preserve"> gas bubble </w:t>
      </w:r>
      <w:r w:rsidR="00147113">
        <w:rPr>
          <w:rFonts w:asciiTheme="majorBidi" w:hAnsiTheme="majorBidi" w:cstheme="majorBidi"/>
          <w:color w:val="000000" w:themeColor="text1"/>
        </w:rPr>
        <w:t xml:space="preserve">from </w:t>
      </w:r>
      <w:r w:rsidR="0041086A" w:rsidRPr="000E18C5">
        <w:rPr>
          <w:rFonts w:asciiTheme="majorBidi" w:hAnsiTheme="majorBidi" w:cstheme="majorBidi"/>
          <w:color w:val="000000" w:themeColor="text1"/>
        </w:rPr>
        <w:t>shrink</w:t>
      </w:r>
      <w:r w:rsidR="00147113">
        <w:rPr>
          <w:rFonts w:asciiTheme="majorBidi" w:hAnsiTheme="majorBidi" w:cstheme="majorBidi"/>
          <w:color w:val="000000" w:themeColor="text1"/>
        </w:rPr>
        <w:t>ing</w:t>
      </w:r>
      <w:r w:rsidR="0041086A" w:rsidRPr="000E18C5">
        <w:rPr>
          <w:rFonts w:asciiTheme="majorBidi" w:hAnsiTheme="majorBidi" w:cstheme="majorBidi"/>
          <w:color w:val="000000" w:themeColor="text1"/>
        </w:rPr>
        <w:t xml:space="preserve"> under a </w:t>
      </w:r>
      <w:r w:rsidR="000C304C" w:rsidRPr="000E18C5">
        <w:rPr>
          <w:rFonts w:asciiTheme="majorBidi" w:hAnsiTheme="majorBidi" w:cstheme="majorBidi"/>
          <w:color w:val="000000" w:themeColor="text1"/>
        </w:rPr>
        <w:t xml:space="preserve">compressive stress state.  </w:t>
      </w:r>
    </w:p>
    <w:p w14:paraId="055F05F1" w14:textId="4B48DDC7" w:rsidR="003D7812" w:rsidRPr="000E18C5" w:rsidRDefault="00D51FC6"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4570FE0C" wp14:editId="574C60AA">
            <wp:extent cx="5736453" cy="3929204"/>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3876" cy="3961687"/>
                    </a:xfrm>
                    <a:prstGeom prst="rect">
                      <a:avLst/>
                    </a:prstGeom>
                  </pic:spPr>
                </pic:pic>
              </a:graphicData>
            </a:graphic>
          </wp:inline>
        </w:drawing>
      </w:r>
    </w:p>
    <w:p w14:paraId="04638782" w14:textId="24A4BE0F" w:rsidR="005E2AB2" w:rsidRDefault="005E2AB2"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Figure </w:t>
      </w:r>
      <w:r w:rsidR="00CB23E3" w:rsidRPr="000E18C5">
        <w:rPr>
          <w:rFonts w:asciiTheme="majorBidi" w:hAnsiTheme="majorBidi" w:cstheme="majorBidi"/>
          <w:color w:val="000000"/>
        </w:rPr>
        <w:t>8</w:t>
      </w:r>
      <w:r w:rsidRPr="000E18C5">
        <w:rPr>
          <w:rFonts w:asciiTheme="majorBidi" w:hAnsiTheme="majorBidi" w:cstheme="majorBidi"/>
          <w:color w:val="000000"/>
        </w:rPr>
        <w:t xml:space="preserve">. </w:t>
      </w:r>
      <w:r w:rsidR="00282091" w:rsidRPr="000E18C5">
        <w:rPr>
          <w:rFonts w:asciiTheme="majorBidi" w:hAnsiTheme="majorBidi" w:cstheme="majorBidi"/>
          <w:color w:val="000000"/>
        </w:rPr>
        <w:t>Gas bubble structure</w:t>
      </w:r>
      <w:r w:rsidR="00A203F3" w:rsidRPr="000E18C5">
        <w:rPr>
          <w:rFonts w:asciiTheme="majorBidi" w:hAnsiTheme="majorBidi" w:cstheme="majorBidi"/>
          <w:color w:val="000000"/>
        </w:rPr>
        <w:t>s</w:t>
      </w:r>
      <w:r w:rsidR="00282091" w:rsidRPr="000E18C5">
        <w:rPr>
          <w:rFonts w:asciiTheme="majorBidi" w:hAnsiTheme="majorBidi" w:cstheme="majorBidi"/>
          <w:color w:val="000000"/>
        </w:rPr>
        <w:t xml:space="preserve"> at</w:t>
      </w:r>
      <w:r w:rsidR="00A203F3" w:rsidRPr="000E18C5">
        <w:rPr>
          <w:rFonts w:asciiTheme="majorBidi" w:hAnsiTheme="majorBidi" w:cstheme="majorBidi"/>
          <w:color w:val="000000"/>
        </w:rPr>
        <w:t xml:space="preserve"> time</w:t>
      </w:r>
      <w:r w:rsidR="00282091" w:rsidRPr="000E18C5">
        <w:rPr>
          <w:rFonts w:asciiTheme="majorBidi" w:hAnsiTheme="majorBidi" w:cstheme="majorBidi"/>
          <w:color w:val="000000"/>
        </w:rPr>
        <w:t xml:space="preserv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A203F3" w:rsidRPr="000E18C5">
        <w:rPr>
          <w:rFonts w:asciiTheme="majorBidi" w:hAnsiTheme="majorBidi" w:cstheme="majorBidi"/>
          <w:iCs/>
          <w:color w:val="000000" w:themeColor="text1"/>
        </w:rPr>
        <w:t>.</w:t>
      </w:r>
      <w:r w:rsidR="00282091" w:rsidRPr="000E18C5">
        <w:rPr>
          <w:rFonts w:asciiTheme="majorBidi" w:hAnsiTheme="majorBidi" w:cstheme="majorBidi"/>
          <w:color w:val="000000"/>
        </w:rPr>
        <w:t xml:space="preserve"> </w:t>
      </w:r>
      <w:r w:rsidR="004735D8" w:rsidRPr="000E18C5">
        <w:rPr>
          <w:rFonts w:asciiTheme="majorBidi" w:hAnsiTheme="majorBidi" w:cstheme="majorBidi"/>
          <w:color w:val="000000"/>
        </w:rPr>
        <w:t xml:space="preserve">(a) </w:t>
      </w:r>
      <w:r w:rsidR="007D43FD"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7D43FD" w:rsidRPr="000E18C5">
        <w:rPr>
          <w:rFonts w:asciiTheme="majorBidi" w:hAnsiTheme="majorBidi" w:cstheme="majorBidi"/>
          <w:color w:val="000000" w:themeColor="text1"/>
        </w:rPr>
        <w:t xml:space="preserve"> under </w:t>
      </w:r>
      <w:r w:rsidR="00D03017" w:rsidRPr="000E18C5">
        <w:rPr>
          <w:rFonts w:asciiTheme="majorBidi" w:hAnsiTheme="majorBidi" w:cstheme="majorBidi"/>
          <w:color w:val="000000" w:themeColor="text1"/>
        </w:rPr>
        <w:t xml:space="preserve">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(b) </w:t>
      </w:r>
      <w:r w:rsidR="00D03017"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w:t>
      </w:r>
      <w:r w:rsidR="00D03017"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(d) </w:t>
      </w:r>
      <w:r w:rsidR="00D03017"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w:t>
      </w:r>
      <w:r w:rsidR="00A054E3" w:rsidRPr="000E18C5">
        <w:rPr>
          <w:rFonts w:asciiTheme="majorBidi" w:hAnsiTheme="majorBidi" w:cstheme="majorBidi"/>
          <w:color w:val="000000" w:themeColor="text1"/>
        </w:rPr>
        <w:t xml:space="preserve"> </w:t>
      </w:r>
    </w:p>
    <w:p w14:paraId="5F1C0EF4" w14:textId="77777777" w:rsidR="00147113" w:rsidRPr="000E18C5" w:rsidRDefault="00147113"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241F6F7F" w14:textId="52502DBD" w:rsidR="0050342D" w:rsidRPr="000E18C5" w:rsidRDefault="00641656" w:rsidP="00641656">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641656">
        <w:rPr>
          <w:rFonts w:asciiTheme="minorHAnsi" w:eastAsiaTheme="minorEastAsia" w:hAnsiTheme="minorHAnsi" w:cstheme="minorBidi"/>
          <w:noProof/>
        </w:rPr>
        <w:lastRenderedPageBreak/>
        <w:t xml:space="preserve"> </w:t>
      </w:r>
      <w:r w:rsidRPr="00641656">
        <w:rPr>
          <w:rFonts w:asciiTheme="majorBidi" w:hAnsiTheme="majorBidi" w:cstheme="majorBidi"/>
          <w:noProof/>
          <w:color w:val="000000"/>
        </w:rPr>
        <w:drawing>
          <wp:inline distT="0" distB="0" distL="0" distR="0" wp14:anchorId="00340BA3" wp14:editId="01530BAC">
            <wp:extent cx="5486400" cy="4352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352925"/>
                    </a:xfrm>
                    <a:prstGeom prst="rect">
                      <a:avLst/>
                    </a:prstGeom>
                  </pic:spPr>
                </pic:pic>
              </a:graphicData>
            </a:graphic>
          </wp:inline>
        </w:drawing>
      </w:r>
    </w:p>
    <w:p w14:paraId="4E22B779" w14:textId="38A58F7A" w:rsidR="006C5AA4" w:rsidRPr="000E18C5" w:rsidRDefault="006C5AA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9. </w:t>
      </w:r>
      <w:r w:rsidR="00EA4A1B">
        <w:rPr>
          <w:rFonts w:asciiTheme="majorBidi" w:hAnsiTheme="majorBidi" w:cstheme="majorBidi"/>
          <w:color w:val="000000"/>
        </w:rPr>
        <w:t>Effect of local stress state and thermodynamic and kinetic properties of defects on gas bubble evolution</w:t>
      </w:r>
      <w:r w:rsidR="00EA4A1B" w:rsidRPr="000E18C5">
        <w:rPr>
          <w:rFonts w:asciiTheme="majorBidi" w:hAnsiTheme="majorBidi" w:cstheme="majorBidi"/>
          <w:color w:val="000000"/>
        </w:rPr>
        <w:t>.</w:t>
      </w:r>
    </w:p>
    <w:p w14:paraId="48FA9932" w14:textId="77777777" w:rsidR="0022770F"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30C5D8" w14:textId="7418F958" w:rsidR="006C5AA4"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10 shows the </w:t>
      </w:r>
      <w:r w:rsidR="005E57A8" w:rsidRPr="000E18C5">
        <w:rPr>
          <w:rFonts w:asciiTheme="majorBidi" w:hAnsiTheme="majorBidi" w:cstheme="majorBidi"/>
          <w:color w:val="000000"/>
        </w:rPr>
        <w:t xml:space="preserve">Xe concentration distribution on the center plane S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5E57A8" w:rsidRPr="000E18C5">
        <w:rPr>
          <w:rFonts w:asciiTheme="majorBidi" w:hAnsiTheme="majorBidi" w:cstheme="majorBidi"/>
          <w:iCs/>
          <w:color w:val="000000" w:themeColor="text1"/>
        </w:rPr>
        <w:t xml:space="preserve"> for the four simulation c</w:t>
      </w:r>
      <w:r w:rsidR="006E05E1" w:rsidRPr="000E18C5">
        <w:rPr>
          <w:rFonts w:asciiTheme="majorBidi" w:hAnsiTheme="majorBidi" w:cstheme="majorBidi"/>
          <w:iCs/>
          <w:color w:val="000000" w:themeColor="text1"/>
        </w:rPr>
        <w:t xml:space="preserve">ases. </w:t>
      </w:r>
      <w:r w:rsidR="00FE7762" w:rsidRPr="000E18C5">
        <w:rPr>
          <w:rFonts w:asciiTheme="majorBidi" w:hAnsiTheme="majorBidi" w:cstheme="majorBidi"/>
          <w:iCs/>
          <w:color w:val="000000" w:themeColor="text1"/>
        </w:rPr>
        <w:t xml:space="preserve">From </w:t>
      </w:r>
      <w:r w:rsidR="009701CA" w:rsidRPr="000E18C5">
        <w:rPr>
          <w:rFonts w:asciiTheme="majorBidi" w:hAnsiTheme="majorBidi" w:cstheme="majorBidi"/>
          <w:iCs/>
          <w:color w:val="000000" w:themeColor="text1"/>
        </w:rPr>
        <w:t xml:space="preserve">the color bar it can be seen that under </w:t>
      </w:r>
      <w:r w:rsidR="003F00DA">
        <w:rPr>
          <w:rFonts w:asciiTheme="majorBidi" w:hAnsiTheme="majorBidi" w:cstheme="majorBidi"/>
          <w:iCs/>
          <w:color w:val="000000" w:themeColor="text1"/>
        </w:rPr>
        <w:t xml:space="preserve">a </w:t>
      </w:r>
      <w:r w:rsidR="009701CA" w:rsidRPr="000E18C5">
        <w:rPr>
          <w:rFonts w:asciiTheme="majorBidi" w:hAnsiTheme="majorBidi" w:cstheme="majorBidi"/>
          <w:iCs/>
          <w:color w:val="000000" w:themeColor="text1"/>
        </w:rPr>
        <w:t xml:space="preserve">compressive stress state the </w:t>
      </w:r>
      <w:r w:rsidR="00A90615" w:rsidRPr="000E18C5">
        <w:rPr>
          <w:rFonts w:asciiTheme="majorBidi" w:hAnsiTheme="majorBidi" w:cstheme="majorBidi"/>
          <w:iCs/>
          <w:color w:val="000000" w:themeColor="text1"/>
        </w:rPr>
        <w:t>Xe concentration</w:t>
      </w:r>
      <w:r w:rsidR="004B1ECA" w:rsidRPr="000E18C5">
        <w:rPr>
          <w:rFonts w:asciiTheme="majorBidi" w:hAnsiTheme="majorBidi" w:cstheme="majorBidi"/>
          <w:iCs/>
          <w:color w:val="000000" w:themeColor="text1"/>
        </w:rPr>
        <w:t xml:space="preserve"> inside </w:t>
      </w:r>
      <w:r w:rsidR="003F00DA">
        <w:rPr>
          <w:rFonts w:asciiTheme="majorBidi" w:hAnsiTheme="majorBidi" w:cstheme="majorBidi"/>
          <w:iCs/>
          <w:color w:val="000000" w:themeColor="text1"/>
        </w:rPr>
        <w:t xml:space="preserve">the </w:t>
      </w:r>
      <w:r w:rsidR="004B1ECA" w:rsidRPr="000E18C5">
        <w:rPr>
          <w:rFonts w:asciiTheme="majorBidi" w:hAnsiTheme="majorBidi" w:cstheme="majorBidi"/>
          <w:iCs/>
          <w:color w:val="000000" w:themeColor="text1"/>
        </w:rPr>
        <w:t>gas bubble</w:t>
      </w:r>
      <w:r w:rsidR="00E00B1B" w:rsidRPr="000E18C5">
        <w:rPr>
          <w:rFonts w:asciiTheme="majorBidi" w:hAnsiTheme="majorBidi" w:cstheme="majorBidi"/>
          <w:iCs/>
          <w:color w:val="000000" w:themeColor="text1"/>
        </w:rPr>
        <w:t xml:space="preserve">, which is shown in Figure 10a and </w:t>
      </w:r>
      <w:r w:rsidR="00FE7367" w:rsidRPr="000E18C5">
        <w:rPr>
          <w:rFonts w:asciiTheme="majorBidi" w:hAnsiTheme="majorBidi" w:cstheme="majorBidi"/>
          <w:iCs/>
          <w:color w:val="000000" w:themeColor="text1"/>
        </w:rPr>
        <w:t xml:space="preserve">10c, </w:t>
      </w:r>
      <w:r w:rsidR="00A90615" w:rsidRPr="000E18C5">
        <w:rPr>
          <w:rFonts w:asciiTheme="majorBidi" w:hAnsiTheme="majorBidi" w:cstheme="majorBidi"/>
          <w:iCs/>
          <w:color w:val="000000" w:themeColor="text1"/>
        </w:rPr>
        <w:t>is about 0.75</w:t>
      </w:r>
      <w:r w:rsidR="003F00DA">
        <w:rPr>
          <w:rFonts w:asciiTheme="majorBidi" w:hAnsiTheme="majorBidi" w:cstheme="majorBidi"/>
          <w:iCs/>
          <w:color w:val="000000" w:themeColor="text1"/>
        </w:rPr>
        <w:t xml:space="preserve">, </w:t>
      </w:r>
      <w:r w:rsidR="00742F43" w:rsidRPr="000E18C5">
        <w:rPr>
          <w:rFonts w:asciiTheme="majorBidi" w:hAnsiTheme="majorBidi" w:cstheme="majorBidi"/>
          <w:iCs/>
          <w:color w:val="000000" w:themeColor="text1"/>
        </w:rPr>
        <w:t xml:space="preserve">which </w:t>
      </w:r>
      <w:r w:rsidR="003F00DA">
        <w:rPr>
          <w:rFonts w:asciiTheme="majorBidi" w:hAnsiTheme="majorBidi" w:cstheme="majorBidi"/>
          <w:iCs/>
          <w:color w:val="000000" w:themeColor="text1"/>
        </w:rPr>
        <w:t xml:space="preserve">is an </w:t>
      </w:r>
      <w:r w:rsidR="004B1ECA" w:rsidRPr="000E18C5">
        <w:rPr>
          <w:rFonts w:asciiTheme="majorBidi" w:hAnsiTheme="majorBidi" w:cstheme="majorBidi"/>
          <w:iCs/>
          <w:color w:val="000000" w:themeColor="text1"/>
        </w:rPr>
        <w:t>increase from</w:t>
      </w:r>
      <w:r w:rsidR="00B0165D" w:rsidRPr="000E18C5">
        <w:rPr>
          <w:rFonts w:asciiTheme="majorBidi" w:hAnsiTheme="majorBidi" w:cstheme="majorBidi"/>
          <w:iCs/>
          <w:color w:val="000000" w:themeColor="text1"/>
        </w:rPr>
        <w:t xml:space="preserve"> 0.6 at </w:t>
      </w:r>
      <w:r w:rsidR="003F00DA">
        <w:rPr>
          <w:rFonts w:asciiTheme="majorBidi" w:hAnsiTheme="majorBidi" w:cstheme="majorBidi"/>
          <w:iCs/>
          <w:color w:val="000000" w:themeColor="text1"/>
        </w:rPr>
        <w:t xml:space="preserve">the </w:t>
      </w:r>
      <w:r w:rsidR="00B0165D" w:rsidRPr="000E18C5">
        <w:rPr>
          <w:rFonts w:asciiTheme="majorBidi" w:hAnsiTheme="majorBidi" w:cstheme="majorBidi"/>
          <w:iCs/>
          <w:color w:val="000000" w:themeColor="text1"/>
        </w:rPr>
        <w:t>initial state</w:t>
      </w:r>
      <w:r w:rsidR="00892EEA" w:rsidRPr="000E18C5">
        <w:rPr>
          <w:rFonts w:asciiTheme="majorBidi" w:hAnsiTheme="majorBidi" w:cstheme="majorBidi"/>
          <w:iCs/>
          <w:color w:val="000000" w:themeColor="text1"/>
        </w:rPr>
        <w:t xml:space="preserve"> due to the increase of internal pressure</w:t>
      </w:r>
      <w:r w:rsidR="00B0165D" w:rsidRPr="000E18C5">
        <w:rPr>
          <w:rFonts w:asciiTheme="majorBidi" w:hAnsiTheme="majorBidi" w:cstheme="majorBidi"/>
          <w:iCs/>
          <w:color w:val="000000" w:themeColor="text1"/>
        </w:rPr>
        <w:t>. The Xe concentrat</w:t>
      </w:r>
      <w:r w:rsidR="00892EEA" w:rsidRPr="000E18C5">
        <w:rPr>
          <w:rFonts w:asciiTheme="majorBidi" w:hAnsiTheme="majorBidi" w:cstheme="majorBidi"/>
          <w:iCs/>
          <w:color w:val="000000" w:themeColor="text1"/>
        </w:rPr>
        <w:t xml:space="preserve">ion </w:t>
      </w:r>
      <w:r w:rsidR="00E00B1B" w:rsidRPr="000E18C5">
        <w:rPr>
          <w:rFonts w:asciiTheme="majorBidi" w:hAnsiTheme="majorBidi" w:cstheme="majorBidi"/>
          <w:iCs/>
          <w:color w:val="000000" w:themeColor="text1"/>
        </w:rPr>
        <w:t xml:space="preserve">inside </w:t>
      </w:r>
      <w:r w:rsidR="003F00DA">
        <w:rPr>
          <w:rFonts w:asciiTheme="majorBidi" w:hAnsiTheme="majorBidi" w:cstheme="majorBidi"/>
          <w:iCs/>
          <w:color w:val="000000" w:themeColor="text1"/>
        </w:rPr>
        <w:t xml:space="preserve">the </w:t>
      </w:r>
      <w:r w:rsidR="00E00B1B" w:rsidRPr="000E18C5">
        <w:rPr>
          <w:rFonts w:asciiTheme="majorBidi" w:hAnsiTheme="majorBidi" w:cstheme="majorBidi"/>
          <w:iCs/>
          <w:color w:val="000000" w:themeColor="text1"/>
        </w:rPr>
        <w:t>gas bubble under</w:t>
      </w:r>
      <w:r w:rsidR="003F00DA">
        <w:rPr>
          <w:rFonts w:asciiTheme="majorBidi" w:hAnsiTheme="majorBidi" w:cstheme="majorBidi"/>
          <w:iCs/>
          <w:color w:val="000000" w:themeColor="text1"/>
        </w:rPr>
        <w:t xml:space="preserve"> a </w:t>
      </w:r>
      <w:r w:rsidR="00E00B1B" w:rsidRPr="000E18C5">
        <w:rPr>
          <w:rFonts w:asciiTheme="majorBidi" w:hAnsiTheme="majorBidi" w:cstheme="majorBidi"/>
          <w:iCs/>
          <w:color w:val="000000" w:themeColor="text1"/>
        </w:rPr>
        <w:t>tensile stress state</w:t>
      </w:r>
      <w:r w:rsidR="00FE7367" w:rsidRPr="000E18C5">
        <w:rPr>
          <w:rFonts w:asciiTheme="majorBidi" w:hAnsiTheme="majorBidi" w:cstheme="majorBidi"/>
          <w:iCs/>
          <w:color w:val="000000" w:themeColor="text1"/>
        </w:rPr>
        <w:t xml:space="preserve">, which is shown in Figure 10b and 10d, </w:t>
      </w:r>
      <w:r w:rsidR="00FF5ECE" w:rsidRPr="000E18C5">
        <w:rPr>
          <w:rFonts w:asciiTheme="majorBidi" w:hAnsiTheme="majorBidi" w:cstheme="majorBidi"/>
          <w:iCs/>
          <w:color w:val="000000" w:themeColor="text1"/>
        </w:rPr>
        <w:t xml:space="preserve">changes from 0.6 at </w:t>
      </w:r>
      <w:r w:rsidR="003F00DA">
        <w:rPr>
          <w:rFonts w:asciiTheme="majorBidi" w:hAnsiTheme="majorBidi" w:cstheme="majorBidi"/>
          <w:iCs/>
          <w:color w:val="000000" w:themeColor="text1"/>
        </w:rPr>
        <w:t xml:space="preserve">the </w:t>
      </w:r>
      <w:r w:rsidR="00FF5ECE" w:rsidRPr="000E18C5">
        <w:rPr>
          <w:rFonts w:asciiTheme="majorBidi" w:hAnsiTheme="majorBidi" w:cstheme="majorBidi"/>
          <w:iCs/>
          <w:color w:val="000000" w:themeColor="text1"/>
        </w:rPr>
        <w:t xml:space="preserve">initial state to </w:t>
      </w:r>
      <w:r w:rsidR="00594CC3" w:rsidRPr="000E18C5">
        <w:rPr>
          <w:rFonts w:asciiTheme="majorBidi" w:hAnsiTheme="majorBidi" w:cstheme="majorBidi"/>
          <w:iCs/>
          <w:color w:val="000000" w:themeColor="text1"/>
        </w:rPr>
        <w:t xml:space="preserve">around </w:t>
      </w:r>
      <w:r w:rsidR="00FF5ECE" w:rsidRPr="000E18C5">
        <w:rPr>
          <w:rFonts w:asciiTheme="majorBidi" w:hAnsiTheme="majorBidi" w:cstheme="majorBidi"/>
          <w:iCs/>
          <w:color w:val="000000" w:themeColor="text1"/>
        </w:rPr>
        <w:t>0</w:t>
      </w:r>
      <w:r w:rsidR="00594CC3" w:rsidRPr="000E18C5">
        <w:rPr>
          <w:rFonts w:asciiTheme="majorBidi" w:hAnsiTheme="majorBidi" w:cstheme="majorBidi"/>
          <w:iCs/>
          <w:color w:val="000000" w:themeColor="text1"/>
        </w:rPr>
        <w:t xml:space="preserve">.4 due to the reduction of internal pressure inside gas bubbles. </w:t>
      </w:r>
      <w:r w:rsidR="00F04CD1" w:rsidRPr="000E18C5">
        <w:rPr>
          <w:rFonts w:asciiTheme="majorBidi" w:hAnsiTheme="majorBidi" w:cstheme="majorBidi"/>
          <w:iCs/>
          <w:color w:val="000000" w:themeColor="text1"/>
        </w:rPr>
        <w:t xml:space="preserve">The white </w:t>
      </w:r>
      <w:r w:rsidR="00983AEA" w:rsidRPr="000E18C5">
        <w:rPr>
          <w:rFonts w:asciiTheme="majorBidi" w:hAnsiTheme="majorBidi" w:cstheme="majorBidi"/>
          <w:iCs/>
          <w:color w:val="000000" w:themeColor="text1"/>
        </w:rPr>
        <w:t xml:space="preserve">lines show </w:t>
      </w:r>
      <w:r w:rsidR="0076292A" w:rsidRPr="000E18C5">
        <w:rPr>
          <w:rFonts w:asciiTheme="majorBidi" w:hAnsiTheme="majorBidi" w:cstheme="majorBidi"/>
          <w:iCs/>
          <w:color w:val="000000" w:themeColor="text1"/>
        </w:rPr>
        <w:t>the</w:t>
      </w:r>
      <w:r w:rsidR="00414A54" w:rsidRPr="000E18C5">
        <w:rPr>
          <w:rFonts w:asciiTheme="majorBidi" w:hAnsiTheme="majorBidi" w:cstheme="majorBidi"/>
          <w:iCs/>
          <w:color w:val="000000" w:themeColor="text1"/>
        </w:rPr>
        <w:t xml:space="preserve"> </w:t>
      </w:r>
      <w:r w:rsidR="0076292A" w:rsidRPr="000E18C5">
        <w:rPr>
          <w:rFonts w:asciiTheme="majorBidi" w:hAnsiTheme="majorBidi" w:cstheme="majorBidi"/>
          <w:iCs/>
          <w:color w:val="000000" w:themeColor="text1"/>
        </w:rPr>
        <w:t>contour of the order parameter</w:t>
      </w:r>
      <w:r w:rsidR="003F00DA">
        <w:rPr>
          <w:rFonts w:asciiTheme="majorBidi" w:hAnsiTheme="majorBidi" w:cstheme="majorBidi"/>
          <w:iCs/>
          <w:color w:val="000000" w:themeColor="text1"/>
        </w:rPr>
        <w:t>,</w:t>
      </w:r>
      <w:r w:rsidR="0076292A" w:rsidRPr="000E18C5">
        <w:rPr>
          <w:rFonts w:asciiTheme="majorBidi" w:hAnsiTheme="majorBidi" w:cstheme="majorBidi"/>
          <w:iCs/>
          <w:color w:val="000000" w:themeColor="text1"/>
        </w:rPr>
        <w:t xml:space="preserve"> </w:t>
      </w:r>
      <m:oMath>
        <m:r>
          <w:rPr>
            <w:rFonts w:ascii="Cambria Math" w:hAnsi="Cambria Math" w:cstheme="majorBidi"/>
            <w:color w:val="000000" w:themeColor="text1"/>
          </w:rPr>
          <m:t>χ</m:t>
        </m:r>
      </m:oMath>
      <w:r w:rsidR="003F00DA">
        <w:rPr>
          <w:rFonts w:asciiTheme="majorBidi" w:hAnsiTheme="majorBidi" w:cstheme="majorBidi"/>
          <w:color w:val="000000" w:themeColor="text1"/>
        </w:rPr>
        <w:t>,</w:t>
      </w:r>
      <w:r w:rsidR="0076292A" w:rsidRPr="000E18C5">
        <w:rPr>
          <w:rFonts w:asciiTheme="majorBidi" w:hAnsiTheme="majorBidi" w:cstheme="majorBidi"/>
          <w:iCs/>
          <w:color w:val="000000" w:themeColor="text1"/>
        </w:rPr>
        <w:t xml:space="preserve"> in the </w:t>
      </w:r>
      <w:r w:rsidR="00AA4127">
        <w:rPr>
          <w:rFonts w:asciiTheme="majorBidi" w:hAnsiTheme="majorBidi" w:cstheme="majorBidi"/>
          <w:iCs/>
          <w:color w:val="000000" w:themeColor="text1"/>
        </w:rPr>
        <w:t>phase-field</w:t>
      </w:r>
      <w:r w:rsidR="0076292A" w:rsidRPr="000E18C5">
        <w:rPr>
          <w:rFonts w:asciiTheme="majorBidi" w:hAnsiTheme="majorBidi" w:cstheme="majorBidi"/>
          <w:iCs/>
          <w:color w:val="000000" w:themeColor="text1"/>
        </w:rPr>
        <w:t xml:space="preserve"> model</w:t>
      </w:r>
      <w:r w:rsidR="00EB198A" w:rsidRPr="000E18C5">
        <w:rPr>
          <w:rFonts w:asciiTheme="majorBidi" w:hAnsiTheme="majorBidi" w:cstheme="majorBidi"/>
          <w:iCs/>
          <w:color w:val="000000" w:themeColor="text1"/>
        </w:rPr>
        <w:t xml:space="preserve"> which </w:t>
      </w:r>
      <w:r w:rsidR="00132F4B" w:rsidRPr="000E18C5">
        <w:rPr>
          <w:rFonts w:asciiTheme="majorBidi" w:hAnsiTheme="majorBidi" w:cstheme="majorBidi"/>
          <w:iCs/>
          <w:color w:val="000000" w:themeColor="text1"/>
        </w:rPr>
        <w:t>is equal to 0.5</w:t>
      </w:r>
      <w:r w:rsidR="003F00DA">
        <w:rPr>
          <w:rFonts w:asciiTheme="majorBidi" w:hAnsiTheme="majorBidi" w:cstheme="majorBidi"/>
          <w:iCs/>
          <w:color w:val="000000" w:themeColor="text1"/>
        </w:rPr>
        <w:t xml:space="preserve">, representing </w:t>
      </w:r>
      <w:r w:rsidR="00132F4B" w:rsidRPr="000E18C5">
        <w:rPr>
          <w:rFonts w:asciiTheme="majorBidi" w:hAnsiTheme="majorBidi" w:cstheme="majorBidi"/>
          <w:iCs/>
          <w:color w:val="000000" w:themeColor="text1"/>
        </w:rPr>
        <w:t>the interface of gas bubble</w:t>
      </w:r>
      <w:r w:rsidR="004A79B7" w:rsidRPr="000E18C5">
        <w:rPr>
          <w:rFonts w:asciiTheme="majorBidi" w:hAnsiTheme="majorBidi" w:cstheme="majorBidi"/>
          <w:iCs/>
          <w:color w:val="000000" w:themeColor="text1"/>
        </w:rPr>
        <w:t>s</w:t>
      </w:r>
      <w:r w:rsidR="00132F4B" w:rsidRPr="000E18C5">
        <w:rPr>
          <w:rFonts w:asciiTheme="majorBidi" w:hAnsiTheme="majorBidi" w:cstheme="majorBidi"/>
          <w:iCs/>
          <w:color w:val="000000" w:themeColor="text1"/>
        </w:rPr>
        <w:t xml:space="preserve"> and </w:t>
      </w:r>
      <w:r w:rsidR="004A79B7" w:rsidRPr="000E18C5">
        <w:rPr>
          <w:rFonts w:asciiTheme="majorBidi" w:hAnsiTheme="majorBidi" w:cstheme="majorBidi"/>
          <w:iCs/>
          <w:color w:val="000000" w:themeColor="text1"/>
        </w:rPr>
        <w:t>matrix. It is interesting t</w:t>
      </w:r>
      <w:r w:rsidR="00EC6134" w:rsidRPr="000E18C5">
        <w:rPr>
          <w:rFonts w:asciiTheme="majorBidi" w:hAnsiTheme="majorBidi" w:cstheme="majorBidi"/>
          <w:iCs/>
          <w:color w:val="000000" w:themeColor="text1"/>
        </w:rPr>
        <w:t xml:space="preserve">o find that </w:t>
      </w:r>
      <w:r w:rsidR="00710D54" w:rsidRPr="000E18C5">
        <w:rPr>
          <w:rFonts w:asciiTheme="majorBidi" w:hAnsiTheme="majorBidi" w:cstheme="majorBidi"/>
          <w:iCs/>
          <w:color w:val="000000" w:themeColor="text1"/>
        </w:rPr>
        <w:t xml:space="preserve">the gas bubbles no longer have a spherical shape. </w:t>
      </w:r>
      <w:r w:rsidR="00556F04" w:rsidRPr="000E18C5">
        <w:rPr>
          <w:rFonts w:asciiTheme="majorBidi" w:hAnsiTheme="majorBidi" w:cstheme="majorBidi"/>
          <w:iCs/>
          <w:color w:val="000000" w:themeColor="text1"/>
        </w:rPr>
        <w:t>The gas bubble shape change</w:t>
      </w:r>
      <w:r w:rsidR="00413A75" w:rsidRPr="000E18C5">
        <w:rPr>
          <w:rFonts w:asciiTheme="majorBidi" w:hAnsiTheme="majorBidi" w:cstheme="majorBidi"/>
          <w:iCs/>
          <w:color w:val="000000" w:themeColor="text1"/>
        </w:rPr>
        <w:t xml:space="preserve"> can be </w:t>
      </w:r>
      <w:r w:rsidR="00413A75" w:rsidRPr="000E18C5">
        <w:rPr>
          <w:rFonts w:asciiTheme="majorBidi" w:hAnsiTheme="majorBidi" w:cstheme="majorBidi"/>
          <w:iCs/>
          <w:color w:val="000000" w:themeColor="text1"/>
        </w:rPr>
        <w:lastRenderedPageBreak/>
        <w:t xml:space="preserve">explained by </w:t>
      </w:r>
      <w:r w:rsidR="00B92CCC" w:rsidRPr="000E18C5">
        <w:rPr>
          <w:rFonts w:asciiTheme="majorBidi" w:hAnsiTheme="majorBidi" w:cstheme="majorBidi"/>
          <w:iCs/>
          <w:color w:val="000000" w:themeColor="text1"/>
        </w:rPr>
        <w:t>the</w:t>
      </w:r>
      <w:r w:rsidR="000A4E69" w:rsidRPr="000E18C5">
        <w:rPr>
          <w:rFonts w:asciiTheme="majorBidi" w:hAnsiTheme="majorBidi" w:cstheme="majorBidi"/>
          <w:iCs/>
          <w:color w:val="000000" w:themeColor="text1"/>
        </w:rPr>
        <w:t xml:space="preserve"> fact that </w:t>
      </w:r>
      <w:r w:rsidR="004B6C29" w:rsidRPr="000E18C5">
        <w:rPr>
          <w:rFonts w:asciiTheme="majorBidi" w:hAnsiTheme="majorBidi" w:cstheme="majorBidi"/>
          <w:iCs/>
          <w:color w:val="000000" w:themeColor="text1"/>
        </w:rPr>
        <w:t xml:space="preserve">an inhomogeneous stress field around the gas bubble results in </w:t>
      </w:r>
      <w:r w:rsidR="004D080D" w:rsidRPr="000E18C5">
        <w:rPr>
          <w:rFonts w:asciiTheme="majorBidi" w:hAnsiTheme="majorBidi" w:cstheme="majorBidi"/>
          <w:iCs/>
          <w:color w:val="000000" w:themeColor="text1"/>
        </w:rPr>
        <w:t xml:space="preserve">an inhomogeneous </w:t>
      </w:r>
      <w:r w:rsidR="00B92CCC" w:rsidRPr="000E18C5">
        <w:rPr>
          <w:rFonts w:asciiTheme="majorBidi" w:hAnsiTheme="majorBidi" w:cstheme="majorBidi"/>
          <w:iCs/>
          <w:color w:val="000000" w:themeColor="text1"/>
        </w:rPr>
        <w:t>plastic deformation</w:t>
      </w:r>
      <w:r w:rsidR="003F00DA">
        <w:rPr>
          <w:rFonts w:asciiTheme="majorBidi" w:hAnsiTheme="majorBidi" w:cstheme="majorBidi"/>
          <w:iCs/>
          <w:color w:val="000000" w:themeColor="text1"/>
        </w:rPr>
        <w:t>,</w:t>
      </w:r>
      <w:r w:rsidR="00BC4F6E" w:rsidRPr="000E18C5">
        <w:rPr>
          <w:rFonts w:asciiTheme="majorBidi" w:hAnsiTheme="majorBidi" w:cstheme="majorBidi"/>
          <w:iCs/>
          <w:color w:val="000000" w:themeColor="text1"/>
        </w:rPr>
        <w:t xml:space="preserve"> pressure</w:t>
      </w:r>
      <w:r w:rsidR="003F00DA">
        <w:rPr>
          <w:rFonts w:asciiTheme="majorBidi" w:hAnsiTheme="majorBidi" w:cstheme="majorBidi"/>
          <w:iCs/>
          <w:color w:val="000000" w:themeColor="text1"/>
        </w:rPr>
        <w:t>,</w:t>
      </w:r>
      <w:r w:rsidR="008A148B" w:rsidRPr="000E18C5">
        <w:rPr>
          <w:rFonts w:asciiTheme="majorBidi" w:hAnsiTheme="majorBidi" w:cstheme="majorBidi"/>
          <w:iCs/>
          <w:color w:val="000000" w:themeColor="text1"/>
        </w:rPr>
        <w:t xml:space="preserve"> and</w:t>
      </w:r>
      <w:r w:rsidR="007C1A03" w:rsidRPr="000E18C5">
        <w:rPr>
          <w:rFonts w:asciiTheme="majorBidi" w:hAnsiTheme="majorBidi" w:cstheme="majorBidi"/>
          <w:iCs/>
          <w:color w:val="000000" w:themeColor="text1"/>
        </w:rPr>
        <w:t xml:space="preserve"> non-uniform</w:t>
      </w:r>
      <w:r w:rsidR="00BC4F6E" w:rsidRPr="000E18C5">
        <w:rPr>
          <w:rFonts w:asciiTheme="majorBidi" w:hAnsiTheme="majorBidi" w:cstheme="majorBidi"/>
          <w:iCs/>
          <w:color w:val="000000" w:themeColor="text1"/>
        </w:rPr>
        <w:t xml:space="preserve"> </w:t>
      </w:r>
      <w:r w:rsidR="008A148B" w:rsidRPr="000E18C5">
        <w:rPr>
          <w:rFonts w:asciiTheme="majorBidi" w:hAnsiTheme="majorBidi" w:cstheme="majorBidi"/>
          <w:iCs/>
          <w:color w:val="000000" w:themeColor="text1"/>
        </w:rPr>
        <w:t>equilibrium concentration, hence</w:t>
      </w:r>
      <w:r w:rsidR="004C40BD" w:rsidRPr="000E18C5">
        <w:rPr>
          <w:rFonts w:asciiTheme="majorBidi" w:hAnsiTheme="majorBidi" w:cstheme="majorBidi"/>
          <w:iCs/>
          <w:color w:val="000000" w:themeColor="text1"/>
        </w:rPr>
        <w:t>, different interface evolution kinetics</w:t>
      </w:r>
      <w:r w:rsidR="007B038E" w:rsidRPr="000E18C5">
        <w:rPr>
          <w:rFonts w:asciiTheme="majorBidi" w:hAnsiTheme="majorBidi" w:cstheme="majorBidi"/>
          <w:iCs/>
          <w:color w:val="000000" w:themeColor="text1"/>
        </w:rPr>
        <w:t xml:space="preserve">. Experimental data also show the gas bubbles </w:t>
      </w:r>
      <w:r w:rsidR="006D4802" w:rsidRPr="000E18C5">
        <w:rPr>
          <w:rFonts w:asciiTheme="majorBidi" w:hAnsiTheme="majorBidi" w:cstheme="majorBidi"/>
          <w:iCs/>
          <w:color w:val="000000" w:themeColor="text1"/>
        </w:rPr>
        <w:t xml:space="preserve">have </w:t>
      </w:r>
      <w:r w:rsidR="003F00DA">
        <w:rPr>
          <w:rFonts w:asciiTheme="majorBidi" w:hAnsiTheme="majorBidi" w:cstheme="majorBidi"/>
          <w:iCs/>
          <w:color w:val="000000" w:themeColor="text1"/>
        </w:rPr>
        <w:t xml:space="preserve">an </w:t>
      </w:r>
      <w:r w:rsidR="006D4802" w:rsidRPr="000E18C5">
        <w:rPr>
          <w:rFonts w:asciiTheme="majorBidi" w:hAnsiTheme="majorBidi" w:cstheme="majorBidi"/>
          <w:iCs/>
          <w:color w:val="000000" w:themeColor="text1"/>
        </w:rPr>
        <w:t xml:space="preserve">irregular </w:t>
      </w:r>
      <w:r w:rsidR="00B80291" w:rsidRPr="000E18C5">
        <w:rPr>
          <w:rFonts w:asciiTheme="majorBidi" w:hAnsiTheme="majorBidi" w:cstheme="majorBidi"/>
          <w:iCs/>
          <w:color w:val="000000" w:themeColor="text1"/>
        </w:rPr>
        <w:t>shape</w:t>
      </w:r>
      <w:r w:rsidR="00A90622" w:rsidRPr="000E18C5">
        <w:rPr>
          <w:rFonts w:asciiTheme="majorBidi" w:hAnsiTheme="majorBidi" w:cstheme="majorBidi"/>
          <w:iCs/>
          <w:color w:val="000000" w:themeColor="text1"/>
        </w:rPr>
        <w:t xml:space="preserve"> </w:t>
      </w:r>
      <w:r w:rsidR="00D95768" w:rsidRPr="000E18C5">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ZWNOdW0+MzcwPC9SZWNOdW0+PERpc3BsYXlUZXh0Pls1NSwgNTZdPC9EaXNwbGF5VGV4dD48cmVj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9C12B7">
        <w:rPr>
          <w:rFonts w:asciiTheme="majorBidi" w:hAnsiTheme="majorBidi" w:cstheme="majorBidi"/>
          <w:iCs/>
          <w:color w:val="000000" w:themeColor="text1"/>
        </w:rPr>
        <w:instrText xml:space="preserve"> ADDIN EN.CITE </w:instrText>
      </w:r>
      <w:r w:rsidR="009C12B7">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ZWNOdW0+MzcwPC9SZWNOdW0+PERpc3BsYXlUZXh0Pls1NSwgNTZdPC9EaXNwbGF5VGV4dD48cmVj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9C12B7">
        <w:rPr>
          <w:rFonts w:asciiTheme="majorBidi" w:hAnsiTheme="majorBidi" w:cstheme="majorBidi"/>
          <w:iCs/>
          <w:color w:val="000000" w:themeColor="text1"/>
        </w:rPr>
        <w:instrText xml:space="preserve"> ADDIN EN.CITE.DATA </w:instrText>
      </w:r>
      <w:r w:rsidR="009C12B7">
        <w:rPr>
          <w:rFonts w:asciiTheme="majorBidi" w:hAnsiTheme="majorBidi" w:cstheme="majorBidi"/>
          <w:iCs/>
          <w:color w:val="000000" w:themeColor="text1"/>
        </w:rPr>
      </w:r>
      <w:r w:rsidR="009C12B7">
        <w:rPr>
          <w:rFonts w:asciiTheme="majorBidi" w:hAnsiTheme="majorBidi" w:cstheme="majorBidi"/>
          <w:iCs/>
          <w:color w:val="000000" w:themeColor="text1"/>
        </w:rPr>
        <w:fldChar w:fldCharType="end"/>
      </w:r>
      <w:r w:rsidR="00D95768" w:rsidRPr="000E18C5">
        <w:rPr>
          <w:rFonts w:asciiTheme="majorBidi" w:hAnsiTheme="majorBidi" w:cstheme="majorBidi"/>
          <w:iCs/>
          <w:color w:val="000000" w:themeColor="text1"/>
        </w:rPr>
      </w:r>
      <w:r w:rsidR="00D95768" w:rsidRPr="000E18C5">
        <w:rPr>
          <w:rFonts w:asciiTheme="majorBidi" w:hAnsiTheme="majorBidi" w:cstheme="majorBidi"/>
          <w:iCs/>
          <w:color w:val="000000" w:themeColor="text1"/>
        </w:rPr>
        <w:fldChar w:fldCharType="separate"/>
      </w:r>
      <w:r w:rsidR="009C12B7">
        <w:rPr>
          <w:rFonts w:asciiTheme="majorBidi" w:hAnsiTheme="majorBidi" w:cstheme="majorBidi"/>
          <w:iCs/>
          <w:noProof/>
          <w:color w:val="000000" w:themeColor="text1"/>
        </w:rPr>
        <w:t>[55, 56]</w:t>
      </w:r>
      <w:r w:rsidR="00D95768" w:rsidRPr="000E18C5">
        <w:rPr>
          <w:rFonts w:asciiTheme="majorBidi" w:hAnsiTheme="majorBidi" w:cstheme="majorBidi"/>
          <w:iCs/>
          <w:color w:val="000000" w:themeColor="text1"/>
        </w:rPr>
        <w:fldChar w:fldCharType="end"/>
      </w:r>
      <w:r w:rsidR="00B80291" w:rsidRPr="000E18C5">
        <w:rPr>
          <w:rFonts w:asciiTheme="majorBidi" w:hAnsiTheme="majorBidi" w:cstheme="majorBidi"/>
          <w:iCs/>
          <w:color w:val="000000" w:themeColor="text1"/>
        </w:rPr>
        <w:t xml:space="preserve">. </w:t>
      </w:r>
      <w:r w:rsidR="007229B3" w:rsidRPr="000E18C5">
        <w:rPr>
          <w:rFonts w:asciiTheme="majorBidi" w:hAnsiTheme="majorBidi" w:cstheme="majorBidi"/>
          <w:iCs/>
          <w:color w:val="000000" w:themeColor="text1"/>
        </w:rPr>
        <w:t>Beside</w:t>
      </w:r>
      <w:r w:rsidR="00B80291" w:rsidRPr="000E18C5">
        <w:rPr>
          <w:rFonts w:asciiTheme="majorBidi" w:hAnsiTheme="majorBidi" w:cstheme="majorBidi"/>
          <w:iCs/>
          <w:color w:val="000000" w:themeColor="text1"/>
        </w:rPr>
        <w:t xml:space="preserve"> </w:t>
      </w:r>
      <w:r w:rsidR="00CD25EB" w:rsidRPr="000E18C5">
        <w:rPr>
          <w:rFonts w:asciiTheme="majorBidi" w:hAnsiTheme="majorBidi" w:cstheme="majorBidi"/>
          <w:iCs/>
          <w:color w:val="000000" w:themeColor="text1"/>
        </w:rPr>
        <w:t>the fact</w:t>
      </w:r>
      <w:r w:rsidR="007229B3" w:rsidRPr="000E18C5">
        <w:rPr>
          <w:rFonts w:asciiTheme="majorBidi" w:hAnsiTheme="majorBidi" w:cstheme="majorBidi"/>
          <w:iCs/>
          <w:color w:val="000000" w:themeColor="text1"/>
        </w:rPr>
        <w:t>or</w:t>
      </w:r>
      <w:r w:rsidR="00CD25EB" w:rsidRPr="000E18C5">
        <w:rPr>
          <w:rFonts w:asciiTheme="majorBidi" w:hAnsiTheme="majorBidi" w:cstheme="majorBidi"/>
          <w:iCs/>
          <w:color w:val="000000" w:themeColor="text1"/>
        </w:rPr>
        <w:t xml:space="preserve"> of elastic-plastic deformation</w:t>
      </w:r>
      <w:r w:rsidR="0042633C" w:rsidRPr="000E18C5">
        <w:rPr>
          <w:rFonts w:asciiTheme="majorBidi" w:hAnsiTheme="majorBidi" w:cstheme="majorBidi"/>
          <w:iCs/>
          <w:color w:val="000000" w:themeColor="text1"/>
        </w:rPr>
        <w:t>, the solid fission phase</w:t>
      </w:r>
      <w:r w:rsidR="003D5618" w:rsidRPr="000E18C5">
        <w:rPr>
          <w:rFonts w:asciiTheme="majorBidi" w:hAnsiTheme="majorBidi" w:cstheme="majorBidi"/>
          <w:iCs/>
          <w:color w:val="000000" w:themeColor="text1"/>
        </w:rPr>
        <w:t xml:space="preserve"> precipitation</w:t>
      </w:r>
      <w:r w:rsidR="005C7919" w:rsidRPr="000E18C5">
        <w:rPr>
          <w:rFonts w:asciiTheme="majorBidi" w:hAnsiTheme="majorBidi" w:cstheme="majorBidi"/>
          <w:iCs/>
          <w:color w:val="000000" w:themeColor="text1"/>
        </w:rPr>
        <w:t xml:space="preserve"> on </w:t>
      </w:r>
      <w:r w:rsidR="003F00DA">
        <w:rPr>
          <w:rFonts w:asciiTheme="majorBidi" w:hAnsiTheme="majorBidi" w:cstheme="majorBidi"/>
          <w:iCs/>
          <w:color w:val="000000" w:themeColor="text1"/>
        </w:rPr>
        <w:t xml:space="preserve">the </w:t>
      </w:r>
      <w:r w:rsidR="00DE32AF" w:rsidRPr="000E18C5">
        <w:rPr>
          <w:rFonts w:asciiTheme="majorBidi" w:hAnsiTheme="majorBidi" w:cstheme="majorBidi"/>
          <w:iCs/>
          <w:color w:val="000000" w:themeColor="text1"/>
        </w:rPr>
        <w:t>interior</w:t>
      </w:r>
      <w:r w:rsidR="005C7919" w:rsidRPr="000E18C5">
        <w:rPr>
          <w:rFonts w:asciiTheme="majorBidi" w:hAnsiTheme="majorBidi" w:cstheme="majorBidi"/>
          <w:iCs/>
          <w:color w:val="000000" w:themeColor="text1"/>
        </w:rPr>
        <w:t xml:space="preserve"> </w:t>
      </w:r>
      <w:r w:rsidR="003F00DA">
        <w:rPr>
          <w:rFonts w:asciiTheme="majorBidi" w:hAnsiTheme="majorBidi" w:cstheme="majorBidi"/>
          <w:iCs/>
          <w:color w:val="000000" w:themeColor="text1"/>
        </w:rPr>
        <w:t xml:space="preserve">of the </w:t>
      </w:r>
      <w:r w:rsidR="005C7919" w:rsidRPr="000E18C5">
        <w:rPr>
          <w:rFonts w:asciiTheme="majorBidi" w:hAnsiTheme="majorBidi" w:cstheme="majorBidi"/>
          <w:iCs/>
          <w:color w:val="000000" w:themeColor="text1"/>
        </w:rPr>
        <w:t xml:space="preserve">gas bubble surface </w:t>
      </w:r>
      <w:r w:rsidR="003F00DA">
        <w:rPr>
          <w:rFonts w:asciiTheme="majorBidi" w:hAnsiTheme="majorBidi" w:cstheme="majorBidi"/>
          <w:iCs/>
          <w:color w:val="000000" w:themeColor="text1"/>
        </w:rPr>
        <w:t xml:space="preserve">can </w:t>
      </w:r>
      <w:r w:rsidR="00B8340E" w:rsidRPr="000E18C5">
        <w:rPr>
          <w:rFonts w:asciiTheme="majorBidi" w:hAnsiTheme="majorBidi" w:cstheme="majorBidi"/>
          <w:iCs/>
          <w:color w:val="000000" w:themeColor="text1"/>
        </w:rPr>
        <w:t>also affect</w:t>
      </w:r>
      <w:r w:rsidR="00196CA3" w:rsidRPr="000E18C5">
        <w:rPr>
          <w:rFonts w:asciiTheme="majorBidi" w:hAnsiTheme="majorBidi" w:cstheme="majorBidi"/>
          <w:iCs/>
          <w:color w:val="000000" w:themeColor="text1"/>
        </w:rPr>
        <w:t>s</w:t>
      </w:r>
      <w:r w:rsidR="00B8340E" w:rsidRPr="000E18C5">
        <w:rPr>
          <w:rFonts w:asciiTheme="majorBidi" w:hAnsiTheme="majorBidi" w:cstheme="majorBidi"/>
          <w:iCs/>
          <w:color w:val="000000" w:themeColor="text1"/>
        </w:rPr>
        <w:t xml:space="preserve"> the gas bubble interface evolution kinetics, hence, the gas bubble shape. </w:t>
      </w:r>
      <w:r w:rsidR="00694DBC" w:rsidRPr="000E18C5">
        <w:rPr>
          <w:rFonts w:asciiTheme="majorBidi" w:hAnsiTheme="majorBidi" w:cstheme="majorBidi"/>
          <w:iCs/>
          <w:color w:val="000000" w:themeColor="text1"/>
        </w:rPr>
        <w:t xml:space="preserve"> </w:t>
      </w:r>
    </w:p>
    <w:p w14:paraId="485327BC" w14:textId="151148CC" w:rsidR="0019228C" w:rsidRPr="000E18C5" w:rsidRDefault="000F3B0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532277ED" wp14:editId="16A9413B">
            <wp:extent cx="5486400" cy="4161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161790"/>
                    </a:xfrm>
                    <a:prstGeom prst="rect">
                      <a:avLst/>
                    </a:prstGeom>
                  </pic:spPr>
                </pic:pic>
              </a:graphicData>
            </a:graphic>
          </wp:inline>
        </w:drawing>
      </w:r>
    </w:p>
    <w:p w14:paraId="590B39B1" w14:textId="705262D2" w:rsidR="0019228C" w:rsidRPr="000E18C5" w:rsidRDefault="0019228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8B82781" w14:textId="078449D4" w:rsidR="00660E86" w:rsidRPr="000E18C5" w:rsidRDefault="00CB23E3"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0B09C2" w:rsidRPr="000E18C5">
        <w:rPr>
          <w:rFonts w:asciiTheme="majorBidi" w:hAnsiTheme="majorBidi" w:cstheme="majorBidi"/>
          <w:color w:val="000000"/>
        </w:rPr>
        <w:t>10</w:t>
      </w:r>
      <w:r w:rsidRPr="000E18C5">
        <w:rPr>
          <w:rFonts w:asciiTheme="majorBidi" w:hAnsiTheme="majorBidi" w:cstheme="majorBidi"/>
          <w:color w:val="000000"/>
        </w:rPr>
        <w:t xml:space="preserve">. </w:t>
      </w:r>
      <w:r w:rsidR="00023122" w:rsidRPr="000E18C5">
        <w:rPr>
          <w:rFonts w:asciiTheme="majorBidi" w:hAnsiTheme="majorBidi" w:cstheme="majorBidi"/>
          <w:color w:val="000000"/>
        </w:rPr>
        <w:t>Xe concentration distribution on the center plane S</w:t>
      </w:r>
      <w:r w:rsidR="00660E86" w:rsidRPr="000E18C5">
        <w:rPr>
          <w:rFonts w:asciiTheme="majorBidi" w:hAnsiTheme="majorBidi" w:cstheme="majorBidi"/>
          <w:color w:val="000000"/>
        </w:rPr>
        <w:t xml:space="preserve">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660E86" w:rsidRPr="000E18C5">
        <w:rPr>
          <w:rFonts w:asciiTheme="majorBidi" w:hAnsiTheme="majorBidi" w:cstheme="majorBidi"/>
          <w:iCs/>
          <w:color w:val="000000" w:themeColor="text1"/>
        </w:rPr>
        <w:t>.</w:t>
      </w:r>
      <w:r w:rsidR="00660E86" w:rsidRPr="000E18C5">
        <w:rPr>
          <w:rFonts w:asciiTheme="majorBidi" w:hAnsiTheme="majorBidi" w:cstheme="majorBidi"/>
          <w:color w:val="000000"/>
        </w:rPr>
        <w:t xml:space="preserve"> (a) 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(b) </w:t>
      </w:r>
      <w:r w:rsidR="00660E86"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w:t>
      </w:r>
      <w:r w:rsidR="00660E86"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(d) </w:t>
      </w:r>
      <w:r w:rsidR="00660E86"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w:t>
      </w:r>
    </w:p>
    <w:p w14:paraId="47D97998" w14:textId="77777777" w:rsidR="003F00DA" w:rsidRPr="000E18C5" w:rsidRDefault="003F00DA"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37F6B4B" w14:textId="27D01807" w:rsidR="00927146" w:rsidRPr="000E18C5" w:rsidRDefault="00D140A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Conclusions </w:t>
      </w:r>
    </w:p>
    <w:p w14:paraId="26882921" w14:textId="02637D79" w:rsidR="00B30A06" w:rsidRPr="000E18C5" w:rsidRDefault="00CD2BD1"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lang w:eastAsia="zh-CN"/>
        </w:rPr>
        <w:t>In this work</w:t>
      </w:r>
      <w:r w:rsidR="00FC62F7" w:rsidRPr="000E18C5">
        <w:rPr>
          <w:rFonts w:asciiTheme="majorBidi" w:hAnsiTheme="majorBidi" w:cstheme="majorBidi"/>
          <w:color w:val="000000" w:themeColor="text1"/>
          <w:lang w:eastAsia="zh-CN"/>
        </w:rPr>
        <w:t xml:space="preserve"> we developed a </w:t>
      </w:r>
      <w:r w:rsidR="00AA4127">
        <w:rPr>
          <w:rFonts w:asciiTheme="majorBidi" w:hAnsiTheme="majorBidi" w:cstheme="majorBidi"/>
          <w:color w:val="000000" w:themeColor="text1"/>
          <w:lang w:eastAsia="zh-CN"/>
        </w:rPr>
        <w:t>phase-field</w:t>
      </w:r>
      <w:r w:rsidR="00FC62F7" w:rsidRPr="000E18C5">
        <w:rPr>
          <w:rFonts w:asciiTheme="majorBidi" w:hAnsiTheme="majorBidi" w:cstheme="majorBidi"/>
          <w:color w:val="000000" w:themeColor="text1"/>
          <w:lang w:eastAsia="zh-CN"/>
        </w:rPr>
        <w:t xml:space="preserve"> model of gas bubble evolution in polycrystalline UMo </w:t>
      </w:r>
      <w:r w:rsidR="00AA1177" w:rsidRPr="000E18C5">
        <w:rPr>
          <w:rFonts w:asciiTheme="majorBidi" w:hAnsiTheme="majorBidi" w:cstheme="majorBidi"/>
          <w:color w:val="000000" w:themeColor="text1"/>
          <w:lang w:eastAsia="zh-CN"/>
        </w:rPr>
        <w:t xml:space="preserve">under elastic-plastic deformation.  </w:t>
      </w:r>
      <w:r w:rsidR="0042069E" w:rsidRPr="000E18C5">
        <w:rPr>
          <w:rFonts w:asciiTheme="majorBidi" w:hAnsiTheme="majorBidi" w:cstheme="majorBidi"/>
          <w:color w:val="000000" w:themeColor="text1"/>
          <w:lang w:eastAsia="zh-CN"/>
        </w:rPr>
        <w:t>P</w:t>
      </w:r>
      <w:r w:rsidR="00F24977" w:rsidRPr="000E18C5">
        <w:rPr>
          <w:rFonts w:asciiTheme="majorBidi" w:hAnsiTheme="majorBidi" w:cstheme="majorBidi"/>
          <w:color w:val="000000" w:themeColor="text1"/>
          <w:lang w:eastAsia="zh-CN"/>
        </w:rPr>
        <w:t>lastic strain rate</w:t>
      </w:r>
      <w:r w:rsidR="00410C2A" w:rsidRPr="000E18C5">
        <w:rPr>
          <w:rFonts w:asciiTheme="majorBidi" w:hAnsiTheme="majorBidi" w:cstheme="majorBidi"/>
          <w:color w:val="000000" w:themeColor="text1"/>
          <w:lang w:eastAsia="zh-CN"/>
        </w:rPr>
        <w:t>-</w:t>
      </w:r>
      <w:r w:rsidR="00F55661" w:rsidRPr="000E18C5">
        <w:rPr>
          <w:rFonts w:asciiTheme="majorBidi" w:hAnsiTheme="majorBidi" w:cstheme="majorBidi"/>
          <w:color w:val="000000" w:themeColor="text1"/>
          <w:lang w:eastAsia="zh-CN"/>
        </w:rPr>
        <w:t>based crystal plasticity</w:t>
      </w:r>
      <w:r w:rsidR="0042069E" w:rsidRPr="000E18C5">
        <w:rPr>
          <w:rFonts w:asciiTheme="majorBidi" w:hAnsiTheme="majorBidi" w:cstheme="majorBidi"/>
          <w:color w:val="000000" w:themeColor="text1"/>
          <w:lang w:eastAsia="zh-CN"/>
        </w:rPr>
        <w:t xml:space="preserve"> is </w:t>
      </w:r>
      <w:r w:rsidR="0042069E" w:rsidRPr="000E18C5">
        <w:rPr>
          <w:rFonts w:asciiTheme="majorBidi" w:hAnsiTheme="majorBidi" w:cstheme="majorBidi"/>
          <w:color w:val="000000" w:themeColor="text1"/>
          <w:lang w:eastAsia="zh-CN"/>
        </w:rPr>
        <w:lastRenderedPageBreak/>
        <w:t xml:space="preserve">employed to describe the </w:t>
      </w:r>
      <w:r w:rsidR="00F87405" w:rsidRPr="000E18C5">
        <w:rPr>
          <w:rFonts w:asciiTheme="majorBidi" w:hAnsiTheme="majorBidi" w:cstheme="majorBidi"/>
          <w:color w:val="000000" w:themeColor="text1"/>
          <w:lang w:eastAsia="zh-CN"/>
        </w:rPr>
        <w:t>elastic</w:t>
      </w:r>
      <w:r w:rsidR="003F00DA">
        <w:rPr>
          <w:rFonts w:asciiTheme="majorBidi" w:hAnsiTheme="majorBidi" w:cstheme="majorBidi"/>
          <w:color w:val="000000" w:themeColor="text1"/>
          <w:lang w:eastAsia="zh-CN"/>
        </w:rPr>
        <w:t>-</w:t>
      </w:r>
      <w:r w:rsidR="00F87405" w:rsidRPr="000E18C5">
        <w:rPr>
          <w:rFonts w:asciiTheme="majorBidi" w:hAnsiTheme="majorBidi" w:cstheme="majorBidi"/>
          <w:color w:val="000000" w:themeColor="text1"/>
          <w:lang w:eastAsia="zh-CN"/>
        </w:rPr>
        <w:t>plastic deformation</w:t>
      </w:r>
      <w:r w:rsidR="00DB01CF"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The effect of local pressure on </w:t>
      </w:r>
      <w:r w:rsidR="003F00DA">
        <w:rPr>
          <w:rFonts w:asciiTheme="majorBidi" w:hAnsiTheme="majorBidi" w:cstheme="majorBidi"/>
          <w:color w:val="000000" w:themeColor="text1"/>
          <w:lang w:eastAsia="zh-CN"/>
        </w:rPr>
        <w:t>th</w:t>
      </w:r>
      <w:r w:rsidR="00D11D13">
        <w:rPr>
          <w:rFonts w:asciiTheme="majorBidi" w:hAnsiTheme="majorBidi" w:cstheme="majorBidi"/>
          <w:color w:val="000000" w:themeColor="text1"/>
          <w:lang w:eastAsia="zh-CN"/>
        </w:rPr>
        <w:t>e</w:t>
      </w:r>
      <w:r w:rsidR="003F00DA">
        <w:rPr>
          <w:rFonts w:asciiTheme="majorBidi" w:hAnsiTheme="majorBidi" w:cstheme="majorBidi"/>
          <w:color w:val="000000" w:themeColor="text1"/>
          <w:lang w:eastAsia="zh-CN"/>
        </w:rPr>
        <w:t xml:space="preserve"> </w:t>
      </w:r>
      <w:r w:rsidR="0030066A" w:rsidRPr="000E18C5">
        <w:rPr>
          <w:rFonts w:asciiTheme="majorBidi" w:hAnsiTheme="majorBidi" w:cstheme="majorBidi"/>
          <w:color w:val="000000" w:themeColor="text1"/>
          <w:lang w:eastAsia="zh-CN"/>
        </w:rPr>
        <w:t>thermodynamic and kinetic properties of Xe is taken into account</w:t>
      </w:r>
      <w:r w:rsidR="00E90927"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 </w:t>
      </w:r>
      <w:r w:rsidR="00982C83" w:rsidRPr="000E18C5">
        <w:rPr>
          <w:rFonts w:asciiTheme="majorBidi" w:hAnsiTheme="majorBidi" w:cstheme="majorBidi"/>
          <w:color w:val="000000" w:themeColor="text1"/>
          <w:lang w:eastAsia="zh-CN"/>
        </w:rPr>
        <w:t>With the developed model</w:t>
      </w:r>
      <w:r w:rsidR="003F00DA">
        <w:rPr>
          <w:rFonts w:asciiTheme="majorBidi" w:hAnsiTheme="majorBidi" w:cstheme="majorBidi"/>
          <w:color w:val="000000" w:themeColor="text1"/>
          <w:lang w:eastAsia="zh-CN"/>
        </w:rPr>
        <w:t>,</w:t>
      </w:r>
      <w:r w:rsidR="00982C83" w:rsidRPr="000E18C5">
        <w:rPr>
          <w:rFonts w:asciiTheme="majorBidi" w:hAnsiTheme="majorBidi" w:cstheme="majorBidi"/>
          <w:color w:val="000000" w:themeColor="text1"/>
          <w:lang w:eastAsia="zh-CN"/>
        </w:rPr>
        <w:t xml:space="preserve"> we </w:t>
      </w:r>
      <w:r w:rsidR="00AA145B" w:rsidRPr="000E18C5">
        <w:rPr>
          <w:rFonts w:asciiTheme="majorBidi" w:hAnsiTheme="majorBidi" w:cstheme="majorBidi"/>
          <w:color w:val="000000" w:themeColor="text1"/>
          <w:lang w:eastAsia="zh-CN"/>
        </w:rPr>
        <w:t>simulated the effect of gas bubble structures (different volume fraction</w:t>
      </w:r>
      <w:r w:rsidR="00A502F9" w:rsidRPr="000E18C5">
        <w:rPr>
          <w:rFonts w:asciiTheme="majorBidi" w:hAnsiTheme="majorBidi" w:cstheme="majorBidi"/>
          <w:color w:val="000000" w:themeColor="text1"/>
          <w:lang w:eastAsia="zh-CN"/>
        </w:rPr>
        <w:t xml:space="preserve"> and </w:t>
      </w:r>
      <w:r w:rsidR="00244FC6" w:rsidRPr="000E18C5">
        <w:rPr>
          <w:rFonts w:asciiTheme="majorBidi" w:hAnsiTheme="majorBidi" w:cstheme="majorBidi"/>
          <w:color w:val="000000" w:themeColor="text1"/>
          <w:lang w:eastAsia="zh-CN"/>
        </w:rPr>
        <w:t>internal pressure</w:t>
      </w:r>
      <w:r w:rsidR="00AA145B" w:rsidRPr="000E18C5">
        <w:rPr>
          <w:rFonts w:asciiTheme="majorBidi" w:hAnsiTheme="majorBidi" w:cstheme="majorBidi"/>
          <w:color w:val="000000" w:themeColor="text1"/>
          <w:lang w:eastAsia="zh-CN"/>
        </w:rPr>
        <w:t xml:space="preserve">) </w:t>
      </w:r>
      <w:r w:rsidR="001608BE" w:rsidRPr="000E18C5">
        <w:rPr>
          <w:rFonts w:asciiTheme="majorBidi" w:hAnsiTheme="majorBidi" w:cstheme="majorBidi"/>
          <w:color w:val="000000" w:themeColor="text1"/>
          <w:lang w:eastAsia="zh-CN"/>
        </w:rPr>
        <w:t xml:space="preserve">on </w:t>
      </w:r>
      <w:r w:rsidR="003E1D98" w:rsidRPr="000E18C5">
        <w:rPr>
          <w:rFonts w:asciiTheme="majorBidi" w:hAnsiTheme="majorBidi" w:cstheme="majorBidi"/>
          <w:color w:val="000000" w:themeColor="text1"/>
          <w:lang w:eastAsia="zh-CN"/>
        </w:rPr>
        <w:t>stress</w:t>
      </w:r>
      <w:r w:rsidR="003F00DA">
        <w:rPr>
          <w:rFonts w:asciiTheme="majorBidi" w:hAnsiTheme="majorBidi" w:cstheme="majorBidi"/>
          <w:color w:val="000000" w:themeColor="text1"/>
          <w:lang w:eastAsia="zh-CN"/>
        </w:rPr>
        <w:t>-</w:t>
      </w:r>
      <w:r w:rsidR="003E1D98" w:rsidRPr="000E18C5">
        <w:rPr>
          <w:rFonts w:asciiTheme="majorBidi" w:hAnsiTheme="majorBidi" w:cstheme="majorBidi"/>
          <w:color w:val="000000" w:themeColor="text1"/>
          <w:lang w:eastAsia="zh-CN"/>
        </w:rPr>
        <w:t>strain curves and the effect of local stress field</w:t>
      </w:r>
      <w:r w:rsidR="00D11D13">
        <w:rPr>
          <w:rFonts w:asciiTheme="majorBidi" w:hAnsiTheme="majorBidi" w:cstheme="majorBidi"/>
          <w:color w:val="000000" w:themeColor="text1"/>
          <w:lang w:eastAsia="zh-CN"/>
        </w:rPr>
        <w:t>s</w:t>
      </w:r>
      <w:r w:rsidR="003E1D98" w:rsidRPr="000E18C5">
        <w:rPr>
          <w:rFonts w:asciiTheme="majorBidi" w:hAnsiTheme="majorBidi" w:cstheme="majorBidi"/>
          <w:color w:val="000000" w:themeColor="text1"/>
          <w:lang w:eastAsia="zh-CN"/>
        </w:rPr>
        <w:t xml:space="preserve"> </w:t>
      </w:r>
      <w:r w:rsidR="0044540A" w:rsidRPr="000E18C5">
        <w:rPr>
          <w:rFonts w:asciiTheme="majorBidi" w:hAnsiTheme="majorBidi" w:cstheme="majorBidi"/>
          <w:color w:val="000000" w:themeColor="text1"/>
          <w:lang w:eastAsia="zh-CN"/>
        </w:rPr>
        <w:t xml:space="preserve">on gas bubble evolution.  </w:t>
      </w:r>
      <w:r w:rsidR="00E61398" w:rsidRPr="000E18C5">
        <w:rPr>
          <w:rFonts w:asciiTheme="majorBidi" w:hAnsiTheme="majorBidi" w:cstheme="majorBidi"/>
          <w:color w:val="000000" w:themeColor="text1"/>
          <w:lang w:eastAsia="zh-CN"/>
        </w:rPr>
        <w:t>The result</w:t>
      </w:r>
      <w:r w:rsidR="00B74DE7" w:rsidRPr="000E18C5">
        <w:rPr>
          <w:rFonts w:asciiTheme="majorBidi" w:hAnsiTheme="majorBidi" w:cstheme="majorBidi"/>
          <w:color w:val="000000" w:themeColor="text1"/>
          <w:lang w:eastAsia="zh-CN"/>
        </w:rPr>
        <w:t xml:space="preserve">s show that </w:t>
      </w:r>
      <w:r w:rsidR="00FE5EB2" w:rsidRPr="000E18C5">
        <w:rPr>
          <w:rFonts w:asciiTheme="majorBidi" w:hAnsiTheme="majorBidi" w:cstheme="majorBidi"/>
          <w:color w:val="000000" w:themeColor="text1"/>
        </w:rPr>
        <w:t>1) the effective Young’s modulus decreases with the increase of 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2</w:t>
      </w:r>
      <w:r w:rsidR="00FE5EB2" w:rsidRPr="000E18C5">
        <w:rPr>
          <w:rFonts w:asciiTheme="majorBidi" w:hAnsiTheme="majorBidi" w:cstheme="majorBidi"/>
          <w:color w:val="000000" w:themeColor="text1"/>
        </w:rPr>
        <w:t>) the yield stress decreases with the increase of 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3</w:t>
      </w:r>
      <w:r w:rsidR="00FE5EB2" w:rsidRPr="000E18C5">
        <w:rPr>
          <w:rFonts w:asciiTheme="majorBidi" w:hAnsiTheme="majorBidi" w:cstheme="majorBidi"/>
          <w:color w:val="000000" w:themeColor="text1"/>
        </w:rPr>
        <w:t>) the hardening coefficient increases with the increase of gas bubble volume fraction, especially for gas bubbles with higher internal pressure</w:t>
      </w:r>
      <w:r w:rsidR="00B30A06"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4</w:t>
      </w:r>
      <w:r w:rsidR="00B30A06" w:rsidRPr="000E18C5">
        <w:rPr>
          <w:rFonts w:asciiTheme="majorBidi" w:hAnsiTheme="majorBidi" w:cstheme="majorBidi"/>
          <w:color w:val="000000" w:themeColor="text1"/>
        </w:rPr>
        <w:t>) a tensile stress state leads to gas bubble growth while a compressive stress states cause</w:t>
      </w:r>
      <w:r w:rsidR="008F41FB">
        <w:rPr>
          <w:rFonts w:asciiTheme="majorBidi" w:hAnsiTheme="majorBidi" w:cstheme="majorBidi"/>
          <w:color w:val="000000" w:themeColor="text1"/>
        </w:rPr>
        <w:t>s a</w:t>
      </w:r>
      <w:r w:rsidR="00B30A06" w:rsidRPr="000E18C5">
        <w:rPr>
          <w:rFonts w:asciiTheme="majorBidi" w:hAnsiTheme="majorBidi" w:cstheme="majorBidi"/>
          <w:color w:val="000000" w:themeColor="text1"/>
        </w:rPr>
        <w:t xml:space="preserve"> slight shrink of gas bubbles; </w:t>
      </w:r>
      <w:r w:rsidR="00A158CD" w:rsidRPr="000E18C5">
        <w:rPr>
          <w:rFonts w:asciiTheme="majorBidi" w:hAnsiTheme="majorBidi" w:cstheme="majorBidi"/>
          <w:color w:val="000000" w:themeColor="text1"/>
        </w:rPr>
        <w:t>5</w:t>
      </w:r>
      <w:r w:rsidR="00B30A06" w:rsidRPr="000E18C5">
        <w:rPr>
          <w:rFonts w:asciiTheme="majorBidi" w:hAnsiTheme="majorBidi" w:cstheme="majorBidi"/>
          <w:color w:val="000000" w:themeColor="text1"/>
        </w:rPr>
        <w:t xml:space="preserve">) a vacancy rich environment promotes gas bubble growth under </w:t>
      </w:r>
      <w:r w:rsidR="008F41FB">
        <w:rPr>
          <w:rFonts w:asciiTheme="majorBidi" w:hAnsiTheme="majorBidi" w:cstheme="majorBidi"/>
          <w:color w:val="000000" w:themeColor="text1"/>
        </w:rPr>
        <w:t xml:space="preserve">a </w:t>
      </w:r>
      <w:r w:rsidR="00B30A06" w:rsidRPr="000E18C5">
        <w:rPr>
          <w:rFonts w:asciiTheme="majorBidi" w:hAnsiTheme="majorBidi" w:cstheme="majorBidi"/>
          <w:color w:val="000000" w:themeColor="text1"/>
        </w:rPr>
        <w:t>tensile stress state while prevent</w:t>
      </w:r>
      <w:r w:rsidR="008F41FB">
        <w:rPr>
          <w:rFonts w:asciiTheme="majorBidi" w:hAnsiTheme="majorBidi" w:cstheme="majorBidi"/>
          <w:color w:val="000000" w:themeColor="text1"/>
        </w:rPr>
        <w:t>ing</w:t>
      </w:r>
      <w:r w:rsidR="00B30A06" w:rsidRPr="000E18C5">
        <w:rPr>
          <w:rFonts w:asciiTheme="majorBidi" w:hAnsiTheme="majorBidi" w:cstheme="majorBidi"/>
          <w:color w:val="000000" w:themeColor="text1"/>
        </w:rPr>
        <w:t xml:space="preserve"> gas bubble shrink</w:t>
      </w:r>
      <w:r w:rsidR="008F41FB">
        <w:rPr>
          <w:rFonts w:asciiTheme="majorBidi" w:hAnsiTheme="majorBidi" w:cstheme="majorBidi"/>
          <w:color w:val="000000" w:themeColor="text1"/>
        </w:rPr>
        <w:t>age</w:t>
      </w:r>
      <w:r w:rsidR="00B30A06" w:rsidRPr="000E18C5">
        <w:rPr>
          <w:rFonts w:asciiTheme="majorBidi" w:hAnsiTheme="majorBidi" w:cstheme="majorBidi"/>
          <w:color w:val="000000" w:themeColor="text1"/>
        </w:rPr>
        <w:t xml:space="preserve"> under a compressive stress state</w:t>
      </w:r>
      <w:r w:rsidR="00A158CD" w:rsidRPr="000E18C5">
        <w:rPr>
          <w:rFonts w:asciiTheme="majorBidi" w:hAnsiTheme="majorBidi" w:cstheme="majorBidi"/>
          <w:color w:val="000000" w:themeColor="text1"/>
        </w:rPr>
        <w:t>; and 6)</w:t>
      </w:r>
      <w:r w:rsidR="00AF73CC" w:rsidRPr="000E18C5">
        <w:rPr>
          <w:rFonts w:asciiTheme="majorBidi" w:hAnsiTheme="majorBidi" w:cstheme="majorBidi"/>
          <w:iCs/>
          <w:color w:val="000000" w:themeColor="text1"/>
        </w:rPr>
        <w:t xml:space="preserve"> an inhomogeneous stress field around the gas bubble results in an inhomogeneous plastic deformation</w:t>
      </w:r>
      <w:r w:rsidR="008F41FB">
        <w:rPr>
          <w:rFonts w:asciiTheme="majorBidi" w:hAnsiTheme="majorBidi" w:cstheme="majorBidi"/>
          <w:iCs/>
          <w:color w:val="000000" w:themeColor="text1"/>
        </w:rPr>
        <w:t>,</w:t>
      </w:r>
      <w:r w:rsidR="00AF73CC" w:rsidRPr="000E18C5">
        <w:rPr>
          <w:rFonts w:asciiTheme="majorBidi" w:hAnsiTheme="majorBidi" w:cstheme="majorBidi"/>
          <w:iCs/>
          <w:color w:val="000000" w:themeColor="text1"/>
        </w:rPr>
        <w:t xml:space="preserve"> pressure</w:t>
      </w:r>
      <w:r w:rsidR="008F41FB">
        <w:rPr>
          <w:rFonts w:asciiTheme="majorBidi" w:hAnsiTheme="majorBidi" w:cstheme="majorBidi"/>
          <w:iCs/>
          <w:color w:val="000000" w:themeColor="text1"/>
        </w:rPr>
        <w:t>,</w:t>
      </w:r>
      <w:r w:rsidR="00AF73CC" w:rsidRPr="000E18C5">
        <w:rPr>
          <w:rFonts w:asciiTheme="majorBidi" w:hAnsiTheme="majorBidi" w:cstheme="majorBidi"/>
          <w:iCs/>
          <w:color w:val="000000" w:themeColor="text1"/>
        </w:rPr>
        <w:t xml:space="preserve"> and non-uniform equilibrium concentration, hence, </w:t>
      </w:r>
      <w:r w:rsidR="008F41FB">
        <w:rPr>
          <w:rFonts w:asciiTheme="majorBidi" w:hAnsiTheme="majorBidi" w:cstheme="majorBidi"/>
          <w:iCs/>
          <w:color w:val="000000" w:themeColor="text1"/>
        </w:rPr>
        <w:t xml:space="preserve">an </w:t>
      </w:r>
      <w:r w:rsidR="008426DE" w:rsidRPr="000E18C5">
        <w:rPr>
          <w:rFonts w:asciiTheme="majorBidi" w:hAnsiTheme="majorBidi" w:cstheme="majorBidi"/>
          <w:iCs/>
          <w:color w:val="000000" w:themeColor="text1"/>
        </w:rPr>
        <w:t>irregular gas bubble shape. The results demonstrate that the</w:t>
      </w:r>
      <w:r w:rsidR="001527DC" w:rsidRPr="000E18C5">
        <w:rPr>
          <w:rFonts w:asciiTheme="majorBidi" w:hAnsiTheme="majorBidi" w:cstheme="majorBidi"/>
          <w:iCs/>
          <w:color w:val="000000" w:themeColor="text1"/>
        </w:rPr>
        <w:t xml:space="preserve"> developed model is capable of studying the effect of </w:t>
      </w:r>
      <w:r w:rsidR="00AE6E0F" w:rsidRPr="000E18C5">
        <w:rPr>
          <w:rFonts w:asciiTheme="majorBidi" w:hAnsiTheme="majorBidi" w:cstheme="majorBidi"/>
          <w:iCs/>
          <w:color w:val="000000" w:themeColor="text1"/>
        </w:rPr>
        <w:t>gas bubble structures on mechanical properties</w:t>
      </w:r>
      <w:r w:rsidR="005543B9" w:rsidRPr="000E18C5">
        <w:rPr>
          <w:rFonts w:asciiTheme="majorBidi" w:hAnsiTheme="majorBidi" w:cstheme="majorBidi"/>
          <w:iCs/>
          <w:color w:val="000000" w:themeColor="text1"/>
        </w:rPr>
        <w:t xml:space="preserve"> </w:t>
      </w:r>
      <w:r w:rsidR="00AE6E0F" w:rsidRPr="000E18C5">
        <w:rPr>
          <w:rFonts w:asciiTheme="majorBidi" w:hAnsiTheme="majorBidi" w:cstheme="majorBidi"/>
          <w:iCs/>
          <w:color w:val="000000" w:themeColor="text1"/>
        </w:rPr>
        <w:t xml:space="preserve">and studying the </w:t>
      </w:r>
      <w:r w:rsidR="00F01914" w:rsidRPr="000E18C5">
        <w:rPr>
          <w:rFonts w:asciiTheme="majorBidi" w:hAnsiTheme="majorBidi" w:cstheme="majorBidi"/>
          <w:iCs/>
          <w:color w:val="000000" w:themeColor="text1"/>
        </w:rPr>
        <w:t xml:space="preserve">dynamic </w:t>
      </w:r>
      <w:r w:rsidR="00DC7D33" w:rsidRPr="000E18C5">
        <w:rPr>
          <w:rFonts w:asciiTheme="majorBidi" w:hAnsiTheme="majorBidi" w:cstheme="majorBidi"/>
          <w:iCs/>
          <w:color w:val="000000" w:themeColor="text1"/>
        </w:rPr>
        <w:t>interaction betwe</w:t>
      </w:r>
      <w:r w:rsidR="008419B8" w:rsidRPr="000E18C5">
        <w:rPr>
          <w:rFonts w:asciiTheme="majorBidi" w:hAnsiTheme="majorBidi" w:cstheme="majorBidi"/>
          <w:iCs/>
          <w:color w:val="000000" w:themeColor="text1"/>
        </w:rPr>
        <w:t xml:space="preserve">en </w:t>
      </w:r>
      <w:r w:rsidR="00F01914" w:rsidRPr="000E18C5">
        <w:rPr>
          <w:rFonts w:asciiTheme="majorBidi" w:hAnsiTheme="majorBidi" w:cstheme="majorBidi"/>
          <w:iCs/>
          <w:color w:val="000000" w:themeColor="text1"/>
        </w:rPr>
        <w:t>elastic</w:t>
      </w:r>
      <w:r w:rsidR="00EC6E5A">
        <w:rPr>
          <w:rFonts w:asciiTheme="majorBidi" w:hAnsiTheme="majorBidi" w:cstheme="majorBidi"/>
          <w:iCs/>
          <w:color w:val="000000" w:themeColor="text1"/>
        </w:rPr>
        <w:t>-plastic</w:t>
      </w:r>
      <w:r w:rsidR="00F01914" w:rsidRPr="000E18C5">
        <w:rPr>
          <w:rFonts w:asciiTheme="majorBidi" w:hAnsiTheme="majorBidi" w:cstheme="majorBidi"/>
          <w:iCs/>
          <w:color w:val="000000" w:themeColor="text1"/>
        </w:rPr>
        <w:t xml:space="preserve"> deformation and evolving gas bubbles.</w:t>
      </w:r>
      <w:r w:rsidR="008426DE" w:rsidRPr="000E18C5">
        <w:rPr>
          <w:rFonts w:asciiTheme="majorBidi" w:hAnsiTheme="majorBidi" w:cstheme="majorBidi"/>
          <w:iCs/>
          <w:color w:val="000000" w:themeColor="text1"/>
        </w:rPr>
        <w:t xml:space="preserve"> </w:t>
      </w:r>
      <w:r w:rsidR="00760C97" w:rsidRPr="000E18C5">
        <w:rPr>
          <w:rFonts w:asciiTheme="majorBidi" w:hAnsiTheme="majorBidi" w:cstheme="majorBidi"/>
          <w:iCs/>
          <w:color w:val="000000" w:themeColor="text1"/>
        </w:rPr>
        <w:t xml:space="preserve">However, </w:t>
      </w:r>
      <w:r w:rsidR="008F41FB">
        <w:rPr>
          <w:rFonts w:asciiTheme="majorBidi" w:hAnsiTheme="majorBidi" w:cstheme="majorBidi"/>
          <w:iCs/>
          <w:color w:val="000000" w:themeColor="text1"/>
        </w:rPr>
        <w:t xml:space="preserve">additional </w:t>
      </w:r>
      <w:r w:rsidR="00760C97" w:rsidRPr="000E18C5">
        <w:rPr>
          <w:rFonts w:asciiTheme="majorBidi" w:hAnsiTheme="majorBidi" w:cstheme="majorBidi"/>
          <w:iCs/>
          <w:color w:val="000000" w:themeColor="text1"/>
        </w:rPr>
        <w:t>thermodynamic and kinetic properties</w:t>
      </w:r>
      <w:r w:rsidR="008F41FB">
        <w:rPr>
          <w:rFonts w:asciiTheme="majorBidi" w:hAnsiTheme="majorBidi" w:cstheme="majorBidi"/>
          <w:iCs/>
          <w:color w:val="000000" w:themeColor="text1"/>
        </w:rPr>
        <w:t>,</w:t>
      </w:r>
      <w:r w:rsidR="00760C97" w:rsidRPr="000E18C5">
        <w:rPr>
          <w:rFonts w:asciiTheme="majorBidi" w:hAnsiTheme="majorBidi" w:cstheme="majorBidi"/>
          <w:iCs/>
          <w:color w:val="000000" w:themeColor="text1"/>
        </w:rPr>
        <w:t xml:space="preserve"> such as the effect </w:t>
      </w:r>
      <w:r w:rsidR="005F3CD3" w:rsidRPr="000E18C5">
        <w:rPr>
          <w:rFonts w:asciiTheme="majorBidi" w:hAnsiTheme="majorBidi" w:cstheme="majorBidi"/>
          <w:iCs/>
          <w:color w:val="000000" w:themeColor="text1"/>
        </w:rPr>
        <w:t xml:space="preserve">of pressure on </w:t>
      </w:r>
      <w:r w:rsidR="006A5950" w:rsidRPr="000E18C5">
        <w:rPr>
          <w:rFonts w:asciiTheme="majorBidi" w:hAnsiTheme="majorBidi" w:cstheme="majorBidi"/>
          <w:iCs/>
          <w:color w:val="000000" w:themeColor="text1"/>
        </w:rPr>
        <w:t xml:space="preserve">chemical free energy </w:t>
      </w:r>
      <w:r w:rsidR="00897569" w:rsidRPr="000E18C5">
        <w:rPr>
          <w:rFonts w:asciiTheme="majorBidi" w:hAnsiTheme="majorBidi" w:cstheme="majorBidi"/>
          <w:iCs/>
          <w:color w:val="000000" w:themeColor="text1"/>
        </w:rPr>
        <w:t xml:space="preserve">and mobility </w:t>
      </w:r>
      <w:r w:rsidR="006A5950" w:rsidRPr="000E18C5">
        <w:rPr>
          <w:rFonts w:asciiTheme="majorBidi" w:hAnsiTheme="majorBidi" w:cstheme="majorBidi"/>
          <w:iCs/>
          <w:color w:val="000000" w:themeColor="text1"/>
        </w:rPr>
        <w:t>of Xe in matrix and gas phases</w:t>
      </w:r>
      <w:r w:rsidR="008F41FB">
        <w:rPr>
          <w:rFonts w:asciiTheme="majorBidi" w:hAnsiTheme="majorBidi" w:cstheme="majorBidi"/>
          <w:iCs/>
          <w:color w:val="000000" w:themeColor="text1"/>
        </w:rPr>
        <w:t>,</w:t>
      </w:r>
      <w:r w:rsidR="00897569" w:rsidRPr="000E18C5">
        <w:rPr>
          <w:rFonts w:asciiTheme="majorBidi" w:hAnsiTheme="majorBidi" w:cstheme="majorBidi"/>
          <w:iCs/>
          <w:color w:val="000000" w:themeColor="text1"/>
        </w:rPr>
        <w:t xml:space="preserve"> </w:t>
      </w:r>
      <w:r w:rsidR="00806E26" w:rsidRPr="000E18C5">
        <w:rPr>
          <w:rFonts w:asciiTheme="majorBidi" w:hAnsiTheme="majorBidi" w:cstheme="majorBidi"/>
          <w:iCs/>
          <w:color w:val="000000" w:themeColor="text1"/>
        </w:rPr>
        <w:t>are required for more quantitative simulation</w:t>
      </w:r>
      <w:r w:rsidR="00EC6E5A">
        <w:rPr>
          <w:rFonts w:asciiTheme="majorBidi" w:hAnsiTheme="majorBidi" w:cstheme="majorBidi"/>
          <w:iCs/>
          <w:color w:val="000000" w:themeColor="text1"/>
        </w:rPr>
        <w:t>s</w:t>
      </w:r>
      <w:r w:rsidR="00806E26" w:rsidRPr="000E18C5">
        <w:rPr>
          <w:rFonts w:asciiTheme="majorBidi" w:hAnsiTheme="majorBidi" w:cstheme="majorBidi"/>
          <w:iCs/>
          <w:color w:val="000000" w:themeColor="text1"/>
        </w:rPr>
        <w:t xml:space="preserve">. </w:t>
      </w:r>
      <w:r w:rsidR="001F6737" w:rsidRPr="000E18C5">
        <w:rPr>
          <w:rFonts w:asciiTheme="majorBidi" w:hAnsiTheme="majorBidi" w:cstheme="majorBidi"/>
          <w:iCs/>
          <w:color w:val="000000" w:themeColor="text1"/>
        </w:rPr>
        <w:t>The model also needs</w:t>
      </w:r>
      <w:r w:rsidR="00D6759C">
        <w:rPr>
          <w:rFonts w:asciiTheme="majorBidi" w:hAnsiTheme="majorBidi" w:cstheme="majorBidi"/>
          <w:iCs/>
          <w:color w:val="000000" w:themeColor="text1"/>
        </w:rPr>
        <w:t xml:space="preserve"> to be extended</w:t>
      </w:r>
      <w:r w:rsidR="001F6737" w:rsidRPr="000E18C5">
        <w:rPr>
          <w:rFonts w:asciiTheme="majorBidi" w:hAnsiTheme="majorBidi" w:cstheme="majorBidi"/>
          <w:iCs/>
          <w:color w:val="000000" w:themeColor="text1"/>
        </w:rPr>
        <w:t xml:space="preserve"> to </w:t>
      </w:r>
      <w:r w:rsidR="00B023FA" w:rsidRPr="000E18C5">
        <w:rPr>
          <w:rFonts w:asciiTheme="majorBidi" w:hAnsiTheme="majorBidi" w:cstheme="majorBidi"/>
          <w:iCs/>
          <w:color w:val="000000" w:themeColor="text1"/>
        </w:rPr>
        <w:t>take radiation defect accumulation and potential creep de</w:t>
      </w:r>
      <w:r w:rsidR="00221BA2" w:rsidRPr="000E18C5">
        <w:rPr>
          <w:rFonts w:asciiTheme="majorBidi" w:hAnsiTheme="majorBidi" w:cstheme="majorBidi"/>
          <w:iCs/>
          <w:color w:val="000000" w:themeColor="text1"/>
        </w:rPr>
        <w:t xml:space="preserve">formation into account. </w:t>
      </w:r>
    </w:p>
    <w:p w14:paraId="6F7DC9C5" w14:textId="3FDD45CA" w:rsidR="00B633B4" w:rsidRPr="000E18C5" w:rsidRDefault="00B30A06" w:rsidP="006C461C">
      <w:pPr>
        <w:pStyle w:val="NormalWeb"/>
        <w:spacing w:line="360" w:lineRule="auto"/>
        <w:rPr>
          <w:rFonts w:asciiTheme="majorBidi" w:hAnsiTheme="majorBidi" w:cstheme="majorBidi"/>
          <w:color w:val="000000" w:themeColor="text1"/>
          <w:lang w:eastAsia="zh-CN"/>
        </w:rPr>
      </w:pPr>
      <w:r w:rsidRPr="000E18C5">
        <w:rPr>
          <w:rFonts w:asciiTheme="majorBidi" w:hAnsiTheme="majorBidi" w:cstheme="majorBidi"/>
          <w:color w:val="000000" w:themeColor="text1"/>
        </w:rPr>
        <w:t xml:space="preserve"> </w:t>
      </w:r>
    </w:p>
    <w:p w14:paraId="47B27916" w14:textId="77777777" w:rsidR="00B633B4" w:rsidRPr="000E18C5" w:rsidRDefault="00B633B4" w:rsidP="000E18C5">
      <w:pPr>
        <w:autoSpaceDE w:val="0"/>
        <w:autoSpaceDN w:val="0"/>
        <w:adjustRightInd w:val="0"/>
        <w:spacing w:line="360" w:lineRule="auto"/>
        <w:rPr>
          <w:rFonts w:asciiTheme="majorBidi" w:hAnsiTheme="majorBidi" w:cstheme="majorBidi"/>
          <w:b/>
          <w:color w:val="000000" w:themeColor="text1"/>
        </w:rPr>
      </w:pPr>
      <w:r w:rsidRPr="000E18C5">
        <w:rPr>
          <w:rFonts w:asciiTheme="majorBidi" w:hAnsiTheme="majorBidi" w:cstheme="majorBidi"/>
          <w:b/>
          <w:color w:val="000000" w:themeColor="text1"/>
        </w:rPr>
        <w:t>Acknowledgement</w:t>
      </w:r>
    </w:p>
    <w:p w14:paraId="24DC17D6" w14:textId="77777777" w:rsidR="00B633B4" w:rsidRPr="000E18C5" w:rsidRDefault="00B633B4" w:rsidP="000E18C5">
      <w:pPr>
        <w:autoSpaceDE w:val="0"/>
        <w:autoSpaceDN w:val="0"/>
        <w:adjustRightInd w:val="0"/>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This work was supported by the U.S. Department of Energy, National Nuclear Security Administration Office of Material Management and Minimization, under DE-AC07-05ID14517. Pacific Northwest National Laboratory is a multiprogram national laboratory operated by Battelle Memorial Institute for the U.S. Department of Energy under DE-AC05-76RL01830. Computations were performed on the Constance cluster at Pacific Northwest National Laboratory.</w:t>
      </w:r>
    </w:p>
    <w:p w14:paraId="12154F65" w14:textId="75238A4E" w:rsidR="003D3E7A" w:rsidRPr="000E18C5" w:rsidRDefault="0072054E" w:rsidP="000E18C5">
      <w:pPr>
        <w:pStyle w:val="NormalWeb"/>
        <w:spacing w:line="360" w:lineRule="auto"/>
        <w:rPr>
          <w:rFonts w:asciiTheme="majorBidi" w:hAnsiTheme="majorBidi" w:cstheme="majorBidi"/>
          <w:color w:val="000000" w:themeColor="text1"/>
          <w:lang w:eastAsia="zh-CN"/>
        </w:rPr>
      </w:pPr>
      <w:r w:rsidRPr="000E18C5">
        <w:rPr>
          <w:rFonts w:asciiTheme="majorBidi" w:hAnsiTheme="majorBidi" w:cstheme="majorBidi"/>
          <w:lang w:eastAsia="zh-CN"/>
        </w:rPr>
        <w:br w:type="page"/>
      </w:r>
    </w:p>
    <w:p w14:paraId="7336E625" w14:textId="56939AC7" w:rsidR="0072054E" w:rsidRPr="000E18C5" w:rsidRDefault="0072054E" w:rsidP="000E18C5">
      <w:pPr>
        <w:spacing w:line="360" w:lineRule="auto"/>
        <w:rPr>
          <w:rFonts w:asciiTheme="majorBidi" w:eastAsia="Times New Roman" w:hAnsiTheme="majorBidi" w:cstheme="majorBidi"/>
          <w:lang w:eastAsia="zh-CN"/>
        </w:rPr>
      </w:pPr>
    </w:p>
    <w:p w14:paraId="65B39437" w14:textId="76F6C029" w:rsidR="00932A26" w:rsidRPr="000E18C5" w:rsidRDefault="006D0298" w:rsidP="000E18C5">
      <w:pPr>
        <w:spacing w:line="360" w:lineRule="auto"/>
        <w:ind w:right="-360"/>
        <w:rPr>
          <w:rFonts w:asciiTheme="majorBidi" w:hAnsiTheme="majorBidi" w:cstheme="majorBidi"/>
        </w:rPr>
      </w:pPr>
      <w:r w:rsidRPr="000E18C5">
        <w:rPr>
          <w:rFonts w:asciiTheme="majorBidi" w:eastAsia="Times New Roman" w:hAnsiTheme="majorBidi" w:cstheme="majorBidi"/>
          <w:lang w:eastAsia="zh-CN"/>
        </w:rPr>
        <w:t>Reference</w:t>
      </w:r>
    </w:p>
    <w:p w14:paraId="75CA4D72" w14:textId="77777777" w:rsidR="00907F29" w:rsidRPr="00907F29" w:rsidRDefault="00487D13" w:rsidP="00907F29">
      <w:pPr>
        <w:pStyle w:val="EndNoteBibliography"/>
        <w:ind w:left="720" w:hanging="720"/>
        <w:rPr>
          <w:noProof/>
        </w:rPr>
      </w:pPr>
      <w:r w:rsidRPr="000E18C5">
        <w:rPr>
          <w:rFonts w:asciiTheme="majorBidi" w:hAnsiTheme="majorBidi" w:cstheme="majorBidi"/>
          <w:sz w:val="24"/>
        </w:rPr>
        <w:fldChar w:fldCharType="begin"/>
      </w:r>
      <w:r w:rsidRPr="000E18C5">
        <w:rPr>
          <w:rFonts w:asciiTheme="majorBidi" w:hAnsiTheme="majorBidi" w:cstheme="majorBidi"/>
          <w:sz w:val="24"/>
        </w:rPr>
        <w:instrText xml:space="preserve"> ADDIN EN.REFLIST </w:instrText>
      </w:r>
      <w:r w:rsidRPr="000E18C5">
        <w:rPr>
          <w:rFonts w:asciiTheme="majorBidi" w:hAnsiTheme="majorBidi" w:cstheme="majorBidi"/>
          <w:sz w:val="24"/>
        </w:rPr>
        <w:fldChar w:fldCharType="separate"/>
      </w:r>
      <w:r w:rsidR="00907F29" w:rsidRPr="00907F29">
        <w:rPr>
          <w:noProof/>
        </w:rPr>
        <w:t>1.</w:t>
      </w:r>
      <w:r w:rsidR="00907F29" w:rsidRPr="00907F29">
        <w:rPr>
          <w:noProof/>
        </w:rPr>
        <w:tab/>
        <w:t xml:space="preserve">Meyer, M., et al., </w:t>
      </w:r>
      <w:r w:rsidR="00907F29" w:rsidRPr="00907F29">
        <w:rPr>
          <w:i/>
          <w:noProof/>
        </w:rPr>
        <w:t>Preliminary Report on U-Mo Monolithic Fuel for Research Reactors</w:t>
      </w:r>
      <w:r w:rsidR="00907F29" w:rsidRPr="00907F29">
        <w:rPr>
          <w:noProof/>
        </w:rPr>
        <w:t>. 2017.</w:t>
      </w:r>
    </w:p>
    <w:p w14:paraId="26B33DCE" w14:textId="77777777" w:rsidR="00907F29" w:rsidRPr="00907F29" w:rsidRDefault="00907F29" w:rsidP="00907F29">
      <w:pPr>
        <w:pStyle w:val="EndNoteBibliography"/>
        <w:ind w:left="720" w:hanging="720"/>
        <w:rPr>
          <w:noProof/>
        </w:rPr>
      </w:pPr>
      <w:r w:rsidRPr="00907F29">
        <w:rPr>
          <w:noProof/>
        </w:rPr>
        <w:t>2.</w:t>
      </w:r>
      <w:r w:rsidRPr="00907F29">
        <w:rPr>
          <w:noProof/>
        </w:rPr>
        <w:tab/>
        <w:t xml:space="preserve">Kim, Y.S., G.L. Hofman, and J.S. Cheon, </w:t>
      </w:r>
      <w:r w:rsidRPr="00907F29">
        <w:rPr>
          <w:i/>
          <w:noProof/>
        </w:rPr>
        <w:t>Recrystallization and fission-gas-bubble swelling of U-Mo fuel.</w:t>
      </w:r>
      <w:r w:rsidRPr="00907F29">
        <w:rPr>
          <w:noProof/>
        </w:rPr>
        <w:t xml:space="preserve"> Journal of Nuclear Materials, 2013. </w:t>
      </w:r>
      <w:r w:rsidRPr="00907F29">
        <w:rPr>
          <w:b/>
          <w:noProof/>
        </w:rPr>
        <w:t>436</w:t>
      </w:r>
      <w:r w:rsidRPr="00907F29">
        <w:rPr>
          <w:noProof/>
        </w:rPr>
        <w:t>(1-3): p. 14-22.</w:t>
      </w:r>
    </w:p>
    <w:p w14:paraId="2E7EB9A7" w14:textId="77777777" w:rsidR="00907F29" w:rsidRPr="00907F29" w:rsidRDefault="00907F29" w:rsidP="00907F29">
      <w:pPr>
        <w:pStyle w:val="EndNoteBibliography"/>
        <w:ind w:left="720" w:hanging="720"/>
        <w:rPr>
          <w:noProof/>
        </w:rPr>
      </w:pPr>
      <w:r w:rsidRPr="00907F29">
        <w:rPr>
          <w:noProof/>
        </w:rPr>
        <w:t>3.</w:t>
      </w:r>
      <w:r w:rsidRPr="00907F29">
        <w:rPr>
          <w:noProof/>
        </w:rPr>
        <w:tab/>
        <w:t xml:space="preserve">Meyer, M.K., et al., </w:t>
      </w:r>
      <w:r w:rsidRPr="00907F29">
        <w:rPr>
          <w:i/>
          <w:noProof/>
        </w:rPr>
        <w:t>Irradiation Performance of U-Mo Monolithic Fuel.</w:t>
      </w:r>
      <w:r w:rsidRPr="00907F29">
        <w:rPr>
          <w:noProof/>
        </w:rPr>
        <w:t xml:space="preserve"> Nuclear Engineering and Technology, 2014. </w:t>
      </w:r>
      <w:r w:rsidRPr="00907F29">
        <w:rPr>
          <w:b/>
          <w:noProof/>
        </w:rPr>
        <w:t>46</w:t>
      </w:r>
      <w:r w:rsidRPr="00907F29">
        <w:rPr>
          <w:noProof/>
        </w:rPr>
        <w:t>(2): p. 169-182.</w:t>
      </w:r>
    </w:p>
    <w:p w14:paraId="6CCB22F5" w14:textId="77777777" w:rsidR="00907F29" w:rsidRPr="00907F29" w:rsidRDefault="00907F29" w:rsidP="00907F29">
      <w:pPr>
        <w:pStyle w:val="EndNoteBibliography"/>
        <w:ind w:left="720" w:hanging="720"/>
        <w:rPr>
          <w:noProof/>
        </w:rPr>
      </w:pPr>
      <w:r w:rsidRPr="00907F29">
        <w:rPr>
          <w:noProof/>
        </w:rPr>
        <w:t>4.</w:t>
      </w:r>
      <w:r w:rsidRPr="00907F29">
        <w:rPr>
          <w:noProof/>
        </w:rPr>
        <w:tab/>
        <w:t xml:space="preserve">Medvedev, P.G., et al., </w:t>
      </w:r>
      <w:r w:rsidRPr="00907F29">
        <w:rPr>
          <w:i/>
          <w:noProof/>
        </w:rPr>
        <w:t>Shutdown-induced tensile stress in monolithic miniplates as a possible cause of plate pillowing at very high burnup.</w:t>
      </w:r>
      <w:r w:rsidRPr="00907F29">
        <w:rPr>
          <w:noProof/>
        </w:rPr>
        <w:t xml:space="preserve"> Nuclear Engineering and Design, 2018. </w:t>
      </w:r>
      <w:r w:rsidRPr="00907F29">
        <w:rPr>
          <w:b/>
          <w:noProof/>
        </w:rPr>
        <w:t>328</w:t>
      </w:r>
      <w:r w:rsidRPr="00907F29">
        <w:rPr>
          <w:noProof/>
        </w:rPr>
        <w:t>: p. 161-165.</w:t>
      </w:r>
    </w:p>
    <w:p w14:paraId="1DA9BE3B" w14:textId="77777777" w:rsidR="00907F29" w:rsidRPr="00907F29" w:rsidRDefault="00907F29" w:rsidP="00907F29">
      <w:pPr>
        <w:pStyle w:val="EndNoteBibliography"/>
        <w:ind w:left="720" w:hanging="720"/>
        <w:rPr>
          <w:noProof/>
        </w:rPr>
      </w:pPr>
      <w:r w:rsidRPr="00907F29">
        <w:rPr>
          <w:noProof/>
        </w:rPr>
        <w:t>5.</w:t>
      </w:r>
      <w:r w:rsidRPr="00907F29">
        <w:rPr>
          <w:noProof/>
        </w:rPr>
        <w:tab/>
        <w:t xml:space="preserve">Ozaltun, H. and B.H. Rabin, </w:t>
      </w:r>
      <w:r w:rsidRPr="00907F29">
        <w:rPr>
          <w:i/>
          <w:noProof/>
        </w:rPr>
        <w:t>Thermo-mechanical performance assessment of selected plates from MP-1 high power experiments</w:t>
      </w:r>
      <w:r w:rsidRPr="00907F29">
        <w:rPr>
          <w:noProof/>
        </w:rPr>
        <w:t>. 2017, INL.</w:t>
      </w:r>
    </w:p>
    <w:p w14:paraId="78F77394" w14:textId="77777777" w:rsidR="00907F29" w:rsidRPr="00907F29" w:rsidRDefault="00907F29" w:rsidP="00907F29">
      <w:pPr>
        <w:pStyle w:val="EndNoteBibliography"/>
        <w:ind w:left="720" w:hanging="720"/>
        <w:rPr>
          <w:noProof/>
        </w:rPr>
      </w:pPr>
      <w:r w:rsidRPr="00907F29">
        <w:rPr>
          <w:noProof/>
        </w:rPr>
        <w:t>6.</w:t>
      </w:r>
      <w:r w:rsidRPr="00907F29">
        <w:rPr>
          <w:noProof/>
        </w:rPr>
        <w:tab/>
        <w:t xml:space="preserve">Yan, F., X.B. Jian, and S.R. Ding, </w:t>
      </w:r>
      <w:r w:rsidRPr="00907F29">
        <w:rPr>
          <w:i/>
          <w:noProof/>
        </w:rPr>
        <w:t>Effects of UMo irradiation creep on the thermo-mechanical behavior in monolithic UMo/Al fuel plates.</w:t>
      </w:r>
      <w:r w:rsidRPr="00907F29">
        <w:rPr>
          <w:noProof/>
        </w:rPr>
        <w:t xml:space="preserve"> Journal of Nuclear Materials, 2019. </w:t>
      </w:r>
      <w:r w:rsidRPr="00907F29">
        <w:rPr>
          <w:b/>
          <w:noProof/>
        </w:rPr>
        <w:t>524</w:t>
      </w:r>
      <w:r w:rsidRPr="00907F29">
        <w:rPr>
          <w:noProof/>
        </w:rPr>
        <w:t>: p. 209-217.</w:t>
      </w:r>
    </w:p>
    <w:p w14:paraId="6448DCA9" w14:textId="77777777" w:rsidR="00907F29" w:rsidRPr="00907F29" w:rsidRDefault="00907F29" w:rsidP="00907F29">
      <w:pPr>
        <w:pStyle w:val="EndNoteBibliography"/>
        <w:ind w:left="720" w:hanging="720"/>
        <w:rPr>
          <w:noProof/>
        </w:rPr>
      </w:pPr>
      <w:r w:rsidRPr="00907F29">
        <w:rPr>
          <w:noProof/>
        </w:rPr>
        <w:t>7.</w:t>
      </w:r>
      <w:r w:rsidRPr="00907F29">
        <w:rPr>
          <w:noProof/>
        </w:rPr>
        <w:tab/>
        <w:t xml:space="preserve">Miller, G.K., D.E. Burkes, and D.M. Wachs, </w:t>
      </w:r>
      <w:r w:rsidRPr="00907F29">
        <w:rPr>
          <w:i/>
          <w:noProof/>
        </w:rPr>
        <w:t>Modeling thermal and stress behavior of the fuel–clad interface in monolithic fuel mini-plates.</w:t>
      </w:r>
      <w:r w:rsidRPr="00907F29">
        <w:rPr>
          <w:noProof/>
        </w:rPr>
        <w:t xml:space="preserve"> Materials &amp; Design, 2010. </w:t>
      </w:r>
      <w:r w:rsidRPr="00907F29">
        <w:rPr>
          <w:b/>
          <w:noProof/>
        </w:rPr>
        <w:t>31</w:t>
      </w:r>
      <w:r w:rsidRPr="00907F29">
        <w:rPr>
          <w:noProof/>
        </w:rPr>
        <w:t>(7): p. 3234-3243.</w:t>
      </w:r>
    </w:p>
    <w:p w14:paraId="53396B4E" w14:textId="77777777" w:rsidR="00907F29" w:rsidRPr="00907F29" w:rsidRDefault="00907F29" w:rsidP="00907F29">
      <w:pPr>
        <w:pStyle w:val="EndNoteBibliography"/>
        <w:ind w:left="720" w:hanging="720"/>
        <w:rPr>
          <w:noProof/>
        </w:rPr>
      </w:pPr>
      <w:r w:rsidRPr="00907F29">
        <w:rPr>
          <w:noProof/>
        </w:rPr>
        <w:t>8.</w:t>
      </w:r>
      <w:r w:rsidRPr="00907F29">
        <w:rPr>
          <w:noProof/>
        </w:rPr>
        <w:tab/>
        <w:t xml:space="preserve">Burkes, D.E., K. G.S., and D.M. Wachs, </w:t>
      </w:r>
      <w:r w:rsidRPr="00907F29">
        <w:rPr>
          <w:i/>
          <w:noProof/>
        </w:rPr>
        <w:t>Thermaphysical Properties of U-10Mo Alloy.</w:t>
      </w:r>
      <w:r w:rsidRPr="00907F29">
        <w:rPr>
          <w:noProof/>
        </w:rPr>
        <w:t xml:space="preserve"> INL/EXT-10-19373, 2010.</w:t>
      </w:r>
    </w:p>
    <w:p w14:paraId="5EE9E5C7" w14:textId="77777777" w:rsidR="00907F29" w:rsidRPr="00907F29" w:rsidRDefault="00907F29" w:rsidP="00907F29">
      <w:pPr>
        <w:pStyle w:val="EndNoteBibliography"/>
        <w:ind w:left="720" w:hanging="720"/>
        <w:rPr>
          <w:noProof/>
        </w:rPr>
      </w:pPr>
      <w:r w:rsidRPr="00907F29">
        <w:rPr>
          <w:noProof/>
        </w:rPr>
        <w:t>9.</w:t>
      </w:r>
      <w:r w:rsidRPr="00907F29">
        <w:rPr>
          <w:noProof/>
        </w:rPr>
        <w:tab/>
        <w:t xml:space="preserve">Burkes, D.E., et al., </w:t>
      </w:r>
      <w:r w:rsidRPr="00907F29">
        <w:rPr>
          <w:i/>
          <w:noProof/>
        </w:rPr>
        <w:t>Thermo-physical properties of DU-10 wt.% Mo alloys.</w:t>
      </w:r>
      <w:r w:rsidRPr="00907F29">
        <w:rPr>
          <w:noProof/>
        </w:rPr>
        <w:t xml:space="preserve"> Journal of Nuclear Materials, 2010. </w:t>
      </w:r>
      <w:r w:rsidRPr="00907F29">
        <w:rPr>
          <w:b/>
          <w:noProof/>
        </w:rPr>
        <w:t>403</w:t>
      </w:r>
      <w:r w:rsidRPr="00907F29">
        <w:rPr>
          <w:noProof/>
        </w:rPr>
        <w:t>(1-3): p. 160-166.</w:t>
      </w:r>
    </w:p>
    <w:p w14:paraId="368A5357" w14:textId="77777777" w:rsidR="00907F29" w:rsidRPr="00907F29" w:rsidRDefault="00907F29" w:rsidP="00907F29">
      <w:pPr>
        <w:pStyle w:val="EndNoteBibliography"/>
        <w:ind w:left="720" w:hanging="720"/>
        <w:rPr>
          <w:noProof/>
        </w:rPr>
      </w:pPr>
      <w:r w:rsidRPr="00907F29">
        <w:rPr>
          <w:noProof/>
        </w:rPr>
        <w:t>10.</w:t>
      </w:r>
      <w:r w:rsidRPr="00907F29">
        <w:rPr>
          <w:noProof/>
        </w:rPr>
        <w:tab/>
        <w:t xml:space="preserve">Deutchman, H.Z., et al. </w:t>
      </w:r>
      <w:r w:rsidRPr="00907F29">
        <w:rPr>
          <w:i/>
          <w:noProof/>
        </w:rPr>
        <w:t>DEFORMATION MECHANISMS COUPLED WITH PHASE FIELD AND CRYSTAL PLASTICITY MODELING IN A HIGH TEMPERATURE POLYCRYSTALLINE NI-BASED SUPERALLOY</w:t>
      </w:r>
      <w:r w:rsidRPr="00907F29">
        <w:rPr>
          <w:noProof/>
        </w:rPr>
        <w:t xml:space="preserve">. in </w:t>
      </w:r>
      <w:r w:rsidRPr="00907F29">
        <w:rPr>
          <w:i/>
          <w:noProof/>
        </w:rPr>
        <w:t>Superalloys 2012: 12th International Symposium on Syperalloys</w:t>
      </w:r>
      <w:r w:rsidRPr="00907F29">
        <w:rPr>
          <w:noProof/>
        </w:rPr>
        <w:t>. 2012. TMS.</w:t>
      </w:r>
    </w:p>
    <w:p w14:paraId="2967511B" w14:textId="77777777" w:rsidR="00907F29" w:rsidRPr="00907F29" w:rsidRDefault="00907F29" w:rsidP="00907F29">
      <w:pPr>
        <w:pStyle w:val="EndNoteBibliography"/>
        <w:ind w:left="720" w:hanging="720"/>
        <w:rPr>
          <w:noProof/>
        </w:rPr>
      </w:pPr>
      <w:r w:rsidRPr="00907F29">
        <w:rPr>
          <w:noProof/>
        </w:rPr>
        <w:t>11.</w:t>
      </w:r>
      <w:r w:rsidRPr="00907F29">
        <w:rPr>
          <w:noProof/>
        </w:rPr>
        <w:tab/>
        <w:t xml:space="preserve">Yang, M., et al., </w:t>
      </w:r>
      <w:r w:rsidRPr="00907F29">
        <w:rPr>
          <w:i/>
          <w:noProof/>
        </w:rPr>
        <w:t>A phase-field model for creep behavior in nickel-base single-crystal superalloy: Coupled with creep damage.</w:t>
      </w:r>
      <w:r w:rsidRPr="00907F29">
        <w:rPr>
          <w:noProof/>
        </w:rPr>
        <w:t xml:space="preserve"> Scripta Materialia, 2018. </w:t>
      </w:r>
      <w:r w:rsidRPr="00907F29">
        <w:rPr>
          <w:b/>
          <w:noProof/>
        </w:rPr>
        <w:t>147</w:t>
      </w:r>
      <w:r w:rsidRPr="00907F29">
        <w:rPr>
          <w:noProof/>
        </w:rPr>
        <w:t>: p. 16-20.</w:t>
      </w:r>
    </w:p>
    <w:p w14:paraId="64488B0A" w14:textId="77777777" w:rsidR="00907F29" w:rsidRPr="00907F29" w:rsidRDefault="00907F29" w:rsidP="00907F29">
      <w:pPr>
        <w:pStyle w:val="EndNoteBibliography"/>
        <w:ind w:left="720" w:hanging="720"/>
        <w:rPr>
          <w:noProof/>
        </w:rPr>
      </w:pPr>
      <w:r w:rsidRPr="00907F29">
        <w:rPr>
          <w:noProof/>
        </w:rPr>
        <w:t>12.</w:t>
      </w:r>
      <w:r w:rsidRPr="00907F29">
        <w:rPr>
          <w:noProof/>
        </w:rPr>
        <w:tab/>
        <w:t xml:space="preserve">Wu, R.H. and S. Sandfeld, </w:t>
      </w:r>
      <w:r w:rsidRPr="00907F29">
        <w:rPr>
          <w:i/>
          <w:noProof/>
        </w:rPr>
        <w:t>A dislocation dynamics-assisted phase field model for Nickel-based superalloys: The role of initial dislocation density and external stress during creep.</w:t>
      </w:r>
      <w:r w:rsidRPr="00907F29">
        <w:rPr>
          <w:noProof/>
        </w:rPr>
        <w:t xml:space="preserve"> Journal of Alloys and Compounds, 2017. </w:t>
      </w:r>
      <w:r w:rsidRPr="00907F29">
        <w:rPr>
          <w:b/>
          <w:noProof/>
        </w:rPr>
        <w:t>703</w:t>
      </w:r>
      <w:r w:rsidRPr="00907F29">
        <w:rPr>
          <w:noProof/>
        </w:rPr>
        <w:t>: p. 389-395.</w:t>
      </w:r>
    </w:p>
    <w:p w14:paraId="4212F5EE" w14:textId="77777777" w:rsidR="00907F29" w:rsidRPr="00907F29" w:rsidRDefault="00907F29" w:rsidP="00907F29">
      <w:pPr>
        <w:pStyle w:val="EndNoteBibliography"/>
        <w:ind w:left="720" w:hanging="720"/>
        <w:rPr>
          <w:noProof/>
        </w:rPr>
      </w:pPr>
      <w:r w:rsidRPr="00907F29">
        <w:rPr>
          <w:noProof/>
        </w:rPr>
        <w:t>13.</w:t>
      </w:r>
      <w:r w:rsidRPr="00907F29">
        <w:rPr>
          <w:noProof/>
        </w:rPr>
        <w:tab/>
        <w:t xml:space="preserve">Cottura, M., et al., </w:t>
      </w:r>
      <w:r w:rsidRPr="00907F29">
        <w:rPr>
          <w:i/>
          <w:noProof/>
        </w:rPr>
        <w:t>Coupling the Phase Field Method for diffusive transformations with dislocation density-based crystal plasticity: Application to Ni-based superalloys.</w:t>
      </w:r>
      <w:r w:rsidRPr="00907F29">
        <w:rPr>
          <w:noProof/>
        </w:rPr>
        <w:t xml:space="preserve"> Journal of the Mechanics and Physics of Solids, 2016. </w:t>
      </w:r>
      <w:r w:rsidRPr="00907F29">
        <w:rPr>
          <w:b/>
          <w:noProof/>
        </w:rPr>
        <w:t>94</w:t>
      </w:r>
      <w:r w:rsidRPr="00907F29">
        <w:rPr>
          <w:noProof/>
        </w:rPr>
        <w:t>: p. 473-489.</w:t>
      </w:r>
    </w:p>
    <w:p w14:paraId="4587BBAC" w14:textId="77777777" w:rsidR="00907F29" w:rsidRPr="00907F29" w:rsidRDefault="00907F29" w:rsidP="00907F29">
      <w:pPr>
        <w:pStyle w:val="EndNoteBibliography"/>
        <w:ind w:left="720" w:hanging="720"/>
        <w:rPr>
          <w:noProof/>
        </w:rPr>
      </w:pPr>
      <w:r w:rsidRPr="00907F29">
        <w:rPr>
          <w:noProof/>
        </w:rPr>
        <w:t>14.</w:t>
      </w:r>
      <w:r w:rsidRPr="00907F29">
        <w:rPr>
          <w:noProof/>
        </w:rPr>
        <w:tab/>
        <w:t xml:space="preserve">Tsukada, Y., et al., </w:t>
      </w:r>
      <w:r w:rsidRPr="00907F29">
        <w:rPr>
          <w:i/>
          <w:noProof/>
        </w:rPr>
        <w:t>Creep deformation and rafting in nickel-based superalloys simulated by the phase-field method using classical flow and creep theories.</w:t>
      </w:r>
      <w:r w:rsidRPr="00907F29">
        <w:rPr>
          <w:noProof/>
        </w:rPr>
        <w:t xml:space="preserve"> Acta Materialia, 2011. </w:t>
      </w:r>
      <w:r w:rsidRPr="00907F29">
        <w:rPr>
          <w:b/>
          <w:noProof/>
        </w:rPr>
        <w:t>59</w:t>
      </w:r>
      <w:r w:rsidRPr="00907F29">
        <w:rPr>
          <w:noProof/>
        </w:rPr>
        <w:t>(16): p. 6378-6386.</w:t>
      </w:r>
    </w:p>
    <w:p w14:paraId="596BC398" w14:textId="77777777" w:rsidR="00907F29" w:rsidRPr="00907F29" w:rsidRDefault="00907F29" w:rsidP="00907F29">
      <w:pPr>
        <w:pStyle w:val="EndNoteBibliography"/>
        <w:ind w:left="720" w:hanging="720"/>
        <w:rPr>
          <w:noProof/>
        </w:rPr>
      </w:pPr>
      <w:r w:rsidRPr="00907F29">
        <w:rPr>
          <w:noProof/>
        </w:rPr>
        <w:t>15.</w:t>
      </w:r>
      <w:r w:rsidRPr="00907F29">
        <w:rPr>
          <w:noProof/>
        </w:rPr>
        <w:tab/>
        <w:t xml:space="preserve">Vladimirov, I.N., S. Reese, and G. Eggeler, </w:t>
      </w:r>
      <w:r w:rsidRPr="00907F29">
        <w:rPr>
          <w:i/>
          <w:noProof/>
        </w:rPr>
        <w:t>Constitutive modelling of the anisotropic creep behaviour of nickel-base single crystal superalloys.</w:t>
      </w:r>
      <w:r w:rsidRPr="00907F29">
        <w:rPr>
          <w:noProof/>
        </w:rPr>
        <w:t xml:space="preserve"> International Journal of Mechanical Sciences, 2009. </w:t>
      </w:r>
      <w:r w:rsidRPr="00907F29">
        <w:rPr>
          <w:b/>
          <w:noProof/>
        </w:rPr>
        <w:t>51</w:t>
      </w:r>
      <w:r w:rsidRPr="00907F29">
        <w:rPr>
          <w:noProof/>
        </w:rPr>
        <w:t>(4): p. 305-313.</w:t>
      </w:r>
    </w:p>
    <w:p w14:paraId="02AF1F93" w14:textId="77777777" w:rsidR="00907F29" w:rsidRPr="00907F29" w:rsidRDefault="00907F29" w:rsidP="00907F29">
      <w:pPr>
        <w:pStyle w:val="EndNoteBibliography"/>
        <w:ind w:left="720" w:hanging="720"/>
        <w:rPr>
          <w:noProof/>
        </w:rPr>
      </w:pPr>
      <w:r w:rsidRPr="00907F29">
        <w:rPr>
          <w:noProof/>
        </w:rPr>
        <w:t>16.</w:t>
      </w:r>
      <w:r w:rsidRPr="00907F29">
        <w:rPr>
          <w:noProof/>
        </w:rPr>
        <w:tab/>
        <w:t xml:space="preserve">Cheng, T.L., Y.H. Wen, and J.A. Hawk, </w:t>
      </w:r>
      <w:r w:rsidRPr="00907F29">
        <w:rPr>
          <w:i/>
          <w:noProof/>
        </w:rPr>
        <w:t>Diffuse interface approach to modeling crystal plasticity with accommodation of grain boundary sliding.</w:t>
      </w:r>
      <w:r w:rsidRPr="00907F29">
        <w:rPr>
          <w:noProof/>
        </w:rPr>
        <w:t xml:space="preserve"> International Journal of Plasticity, 2019. </w:t>
      </w:r>
      <w:r w:rsidRPr="00907F29">
        <w:rPr>
          <w:b/>
          <w:noProof/>
        </w:rPr>
        <w:t>114</w:t>
      </w:r>
      <w:r w:rsidRPr="00907F29">
        <w:rPr>
          <w:noProof/>
        </w:rPr>
        <w:t>: p. 106-125.</w:t>
      </w:r>
    </w:p>
    <w:p w14:paraId="5DB95327" w14:textId="77777777" w:rsidR="00907F29" w:rsidRPr="00907F29" w:rsidRDefault="00907F29" w:rsidP="00907F29">
      <w:pPr>
        <w:pStyle w:val="EndNoteBibliography"/>
        <w:ind w:left="720" w:hanging="720"/>
        <w:rPr>
          <w:noProof/>
        </w:rPr>
      </w:pPr>
      <w:r w:rsidRPr="00907F29">
        <w:rPr>
          <w:noProof/>
        </w:rPr>
        <w:t>17.</w:t>
      </w:r>
      <w:r w:rsidRPr="00907F29">
        <w:rPr>
          <w:noProof/>
        </w:rPr>
        <w:tab/>
        <w:t xml:space="preserve">Koslowski, M., A.M. Cuitino, and M. Ortiz, </w:t>
      </w:r>
      <w:r w:rsidRPr="00907F29">
        <w:rPr>
          <w:i/>
          <w:noProof/>
        </w:rPr>
        <w:t>A phase-field theory of dislocation dynamics, strain hardening and hysteresis in ductile single crystals.</w:t>
      </w:r>
      <w:r w:rsidRPr="00907F29">
        <w:rPr>
          <w:noProof/>
        </w:rPr>
        <w:t xml:space="preserve"> Journal of the Mechanics and Physics of Solids, 2002. </w:t>
      </w:r>
      <w:r w:rsidRPr="00907F29">
        <w:rPr>
          <w:b/>
          <w:noProof/>
        </w:rPr>
        <w:t>50</w:t>
      </w:r>
      <w:r w:rsidRPr="00907F29">
        <w:rPr>
          <w:noProof/>
        </w:rPr>
        <w:t>(12): p. 2597-2635.</w:t>
      </w:r>
    </w:p>
    <w:p w14:paraId="120C19DA" w14:textId="77777777" w:rsidR="00907F29" w:rsidRPr="00907F29" w:rsidRDefault="00907F29" w:rsidP="00907F29">
      <w:pPr>
        <w:pStyle w:val="EndNoteBibliography"/>
        <w:ind w:left="720" w:hanging="720"/>
        <w:rPr>
          <w:noProof/>
        </w:rPr>
      </w:pPr>
      <w:r w:rsidRPr="00907F29">
        <w:rPr>
          <w:noProof/>
        </w:rPr>
        <w:lastRenderedPageBreak/>
        <w:t>18.</w:t>
      </w:r>
      <w:r w:rsidRPr="00907F29">
        <w:rPr>
          <w:noProof/>
        </w:rPr>
        <w:tab/>
        <w:t xml:space="preserve">Koslowski, M. and M. Ortiz, </w:t>
      </w:r>
      <w:r w:rsidRPr="00907F29">
        <w:rPr>
          <w:i/>
          <w:noProof/>
        </w:rPr>
        <w:t>A multi-phase field model of planar dislocation networks.</w:t>
      </w:r>
      <w:r w:rsidRPr="00907F29">
        <w:rPr>
          <w:noProof/>
        </w:rPr>
        <w:t xml:space="preserve"> Modelling and Simulation in Materials Science and Engineering, 2004. </w:t>
      </w:r>
      <w:r w:rsidRPr="00907F29">
        <w:rPr>
          <w:b/>
          <w:noProof/>
        </w:rPr>
        <w:t>12</w:t>
      </w:r>
      <w:r w:rsidRPr="00907F29">
        <w:rPr>
          <w:noProof/>
        </w:rPr>
        <w:t>(6): p. 1087-1097.</w:t>
      </w:r>
    </w:p>
    <w:p w14:paraId="7E92A69B" w14:textId="77777777" w:rsidR="00907F29" w:rsidRPr="00907F29" w:rsidRDefault="00907F29" w:rsidP="00907F29">
      <w:pPr>
        <w:pStyle w:val="EndNoteBibliography"/>
        <w:ind w:left="720" w:hanging="720"/>
        <w:rPr>
          <w:noProof/>
        </w:rPr>
      </w:pPr>
      <w:r w:rsidRPr="00907F29">
        <w:rPr>
          <w:noProof/>
        </w:rPr>
        <w:t>19.</w:t>
      </w:r>
      <w:r w:rsidRPr="00907F29">
        <w:rPr>
          <w:noProof/>
        </w:rPr>
        <w:tab/>
        <w:t xml:space="preserve">Zeng, Y., et al., </w:t>
      </w:r>
      <w:r w:rsidRPr="00907F29">
        <w:rPr>
          <w:i/>
          <w:noProof/>
        </w:rPr>
        <w:t>A phase field dislocation dynamics model for a bicrystal interface system: An investigation into dislocation slip transmission across cube-on-cube interfaces.</w:t>
      </w:r>
      <w:r w:rsidRPr="00907F29">
        <w:rPr>
          <w:noProof/>
        </w:rPr>
        <w:t xml:space="preserve"> International Journal of Plasticity, 2016. </w:t>
      </w:r>
      <w:r w:rsidRPr="00907F29">
        <w:rPr>
          <w:b/>
          <w:noProof/>
        </w:rPr>
        <w:t>79</w:t>
      </w:r>
      <w:r w:rsidRPr="00907F29">
        <w:rPr>
          <w:noProof/>
        </w:rPr>
        <w:t>: p. 293-313.</w:t>
      </w:r>
    </w:p>
    <w:p w14:paraId="40D1C951" w14:textId="77777777" w:rsidR="00907F29" w:rsidRPr="00907F29" w:rsidRDefault="00907F29" w:rsidP="00907F29">
      <w:pPr>
        <w:pStyle w:val="EndNoteBibliography"/>
        <w:ind w:left="720" w:hanging="720"/>
        <w:rPr>
          <w:noProof/>
        </w:rPr>
      </w:pPr>
      <w:r w:rsidRPr="00907F29">
        <w:rPr>
          <w:noProof/>
        </w:rPr>
        <w:t>20.</w:t>
      </w:r>
      <w:r w:rsidRPr="00907F29">
        <w:rPr>
          <w:noProof/>
        </w:rPr>
        <w:tab/>
        <w:t xml:space="preserve">Hochrainer, T., </w:t>
      </w:r>
      <w:r w:rsidRPr="00907F29">
        <w:rPr>
          <w:i/>
          <w:noProof/>
        </w:rPr>
        <w:t>Thermodynamically consistent continuum dislocation dynamics.</w:t>
      </w:r>
      <w:r w:rsidRPr="00907F29">
        <w:rPr>
          <w:noProof/>
        </w:rPr>
        <w:t xml:space="preserve"> Journal of the Mechanics and Physics of Solids, 2016. </w:t>
      </w:r>
      <w:r w:rsidRPr="00907F29">
        <w:rPr>
          <w:b/>
          <w:noProof/>
        </w:rPr>
        <w:t>88</w:t>
      </w:r>
      <w:r w:rsidRPr="00907F29">
        <w:rPr>
          <w:noProof/>
        </w:rPr>
        <w:t>: p. 12-22.</w:t>
      </w:r>
    </w:p>
    <w:p w14:paraId="3195C4D2" w14:textId="77777777" w:rsidR="00907F29" w:rsidRPr="00907F29" w:rsidRDefault="00907F29" w:rsidP="00907F29">
      <w:pPr>
        <w:pStyle w:val="EndNoteBibliography"/>
        <w:ind w:left="720" w:hanging="720"/>
        <w:rPr>
          <w:noProof/>
        </w:rPr>
      </w:pPr>
      <w:r w:rsidRPr="00907F29">
        <w:rPr>
          <w:noProof/>
        </w:rPr>
        <w:t>21.</w:t>
      </w:r>
      <w:r w:rsidRPr="00907F29">
        <w:rPr>
          <w:noProof/>
        </w:rPr>
        <w:tab/>
        <w:t xml:space="preserve">Hochrainer, T., et al., </w:t>
      </w:r>
      <w:r w:rsidRPr="00907F29">
        <w:rPr>
          <w:i/>
          <w:noProof/>
        </w:rPr>
        <w:t>Continuum dislocation dynamics: Towards a physical theory of crystal plasticity.</w:t>
      </w:r>
      <w:r w:rsidRPr="00907F29">
        <w:rPr>
          <w:noProof/>
        </w:rPr>
        <w:t xml:space="preserve"> Journal of the Mechanics and Physics of Solids, 2014. </w:t>
      </w:r>
      <w:r w:rsidRPr="00907F29">
        <w:rPr>
          <w:b/>
          <w:noProof/>
        </w:rPr>
        <w:t>63</w:t>
      </w:r>
      <w:r w:rsidRPr="00907F29">
        <w:rPr>
          <w:noProof/>
        </w:rPr>
        <w:t>: p. 167-178.</w:t>
      </w:r>
    </w:p>
    <w:p w14:paraId="49D65AD8" w14:textId="77777777" w:rsidR="00907F29" w:rsidRPr="00907F29" w:rsidRDefault="00907F29" w:rsidP="00907F29">
      <w:pPr>
        <w:pStyle w:val="EndNoteBibliography"/>
        <w:ind w:left="720" w:hanging="720"/>
        <w:rPr>
          <w:noProof/>
        </w:rPr>
      </w:pPr>
      <w:r w:rsidRPr="00907F29">
        <w:rPr>
          <w:noProof/>
        </w:rPr>
        <w:t>22.</w:t>
      </w:r>
      <w:r w:rsidRPr="00907F29">
        <w:rPr>
          <w:noProof/>
        </w:rPr>
        <w:tab/>
        <w:t xml:space="preserve">Hu, S.Y., et al., </w:t>
      </w:r>
      <w:r w:rsidRPr="00907F29">
        <w:rPr>
          <w:i/>
          <w:noProof/>
        </w:rPr>
        <w:t>Formation mechanism of gas bubble superlattice in UMo metal fuels: Phase-field modeling investigation.</w:t>
      </w:r>
      <w:r w:rsidRPr="00907F29">
        <w:rPr>
          <w:noProof/>
        </w:rPr>
        <w:t xml:space="preserve"> Journal of Nuclear Materials, 2016. </w:t>
      </w:r>
      <w:r w:rsidRPr="00907F29">
        <w:rPr>
          <w:b/>
          <w:noProof/>
        </w:rPr>
        <w:t>479</w:t>
      </w:r>
      <w:r w:rsidRPr="00907F29">
        <w:rPr>
          <w:noProof/>
        </w:rPr>
        <w:t>: p. 202-215.</w:t>
      </w:r>
    </w:p>
    <w:p w14:paraId="56295B71" w14:textId="77777777" w:rsidR="00907F29" w:rsidRPr="00907F29" w:rsidRDefault="00907F29" w:rsidP="00907F29">
      <w:pPr>
        <w:pStyle w:val="EndNoteBibliography"/>
        <w:ind w:left="720" w:hanging="720"/>
        <w:rPr>
          <w:noProof/>
        </w:rPr>
      </w:pPr>
      <w:r w:rsidRPr="00907F29">
        <w:rPr>
          <w:noProof/>
        </w:rPr>
        <w:t>23.</w:t>
      </w:r>
      <w:r w:rsidRPr="00907F29">
        <w:rPr>
          <w:noProof/>
        </w:rPr>
        <w:tab/>
        <w:t xml:space="preserve">Hu, S., V. Joshi, and C.A. Lavender, </w:t>
      </w:r>
      <w:r w:rsidRPr="00907F29">
        <w:rPr>
          <w:i/>
          <w:noProof/>
        </w:rPr>
        <w:t>A Rate-Theory–Phase-Field Model of Irradiation-Induced Recrystallization in UMo Nuclear Fuels.</w:t>
      </w:r>
      <w:r w:rsidRPr="00907F29">
        <w:rPr>
          <w:noProof/>
        </w:rPr>
        <w:t xml:space="preserve"> JOM, 2017. </w:t>
      </w:r>
      <w:r w:rsidRPr="00907F29">
        <w:rPr>
          <w:b/>
          <w:noProof/>
        </w:rPr>
        <w:t>69</w:t>
      </w:r>
      <w:r w:rsidRPr="00907F29">
        <w:rPr>
          <w:noProof/>
        </w:rPr>
        <w:t>(12): p. 2554-2562.</w:t>
      </w:r>
    </w:p>
    <w:p w14:paraId="7AA26792" w14:textId="77777777" w:rsidR="00907F29" w:rsidRPr="00907F29" w:rsidRDefault="00907F29" w:rsidP="00907F29">
      <w:pPr>
        <w:pStyle w:val="EndNoteBibliography"/>
        <w:ind w:left="720" w:hanging="720"/>
        <w:rPr>
          <w:noProof/>
        </w:rPr>
      </w:pPr>
      <w:r w:rsidRPr="00907F29">
        <w:rPr>
          <w:noProof/>
        </w:rPr>
        <w:t>24.</w:t>
      </w:r>
      <w:r w:rsidRPr="00907F29">
        <w:rPr>
          <w:noProof/>
        </w:rPr>
        <w:tab/>
        <w:t xml:space="preserve">Hu, S.Y., et al., </w:t>
      </w:r>
      <w:r w:rsidRPr="00907F29">
        <w:rPr>
          <w:i/>
          <w:noProof/>
        </w:rPr>
        <w:t>Defect cluster and nonequilibrium gas bubble associated growth in irradiated UMo fuels – a cluster dynamics and phase field model.</w:t>
      </w:r>
      <w:r w:rsidRPr="00907F29">
        <w:rPr>
          <w:noProof/>
        </w:rPr>
        <w:t xml:space="preserve"> Journal of Nuclear Materials, 2020. </w:t>
      </w:r>
      <w:r w:rsidRPr="00907F29">
        <w:rPr>
          <w:b/>
          <w:noProof/>
        </w:rPr>
        <w:t>accpeted</w:t>
      </w:r>
      <w:r w:rsidRPr="00907F29">
        <w:rPr>
          <w:noProof/>
        </w:rPr>
        <w:t>.</w:t>
      </w:r>
    </w:p>
    <w:p w14:paraId="2A3794FB" w14:textId="77777777" w:rsidR="00907F29" w:rsidRPr="00907F29" w:rsidRDefault="00907F29" w:rsidP="00907F29">
      <w:pPr>
        <w:pStyle w:val="EndNoteBibliography"/>
        <w:ind w:left="720" w:hanging="720"/>
        <w:rPr>
          <w:noProof/>
        </w:rPr>
      </w:pPr>
      <w:r w:rsidRPr="00907F29">
        <w:rPr>
          <w:noProof/>
        </w:rPr>
        <w:t>25.</w:t>
      </w:r>
      <w:r w:rsidRPr="00907F29">
        <w:rPr>
          <w:noProof/>
        </w:rPr>
        <w:tab/>
        <w:t xml:space="preserve">Chen, L.Q., </w:t>
      </w:r>
      <w:r w:rsidRPr="00907F29">
        <w:rPr>
          <w:i/>
          <w:noProof/>
        </w:rPr>
        <w:t>Phase-field models for microstructure evolution.</w:t>
      </w:r>
      <w:r w:rsidRPr="00907F29">
        <w:rPr>
          <w:noProof/>
        </w:rPr>
        <w:t xml:space="preserve"> Annual Review of Materials Research, 2002. </w:t>
      </w:r>
      <w:r w:rsidRPr="00907F29">
        <w:rPr>
          <w:b/>
          <w:noProof/>
        </w:rPr>
        <w:t>32</w:t>
      </w:r>
      <w:r w:rsidRPr="00907F29">
        <w:rPr>
          <w:noProof/>
        </w:rPr>
        <w:t>: p. 113-140.</w:t>
      </w:r>
    </w:p>
    <w:p w14:paraId="78FD0B99" w14:textId="77777777" w:rsidR="00907F29" w:rsidRPr="00907F29" w:rsidRDefault="00907F29" w:rsidP="00907F29">
      <w:pPr>
        <w:pStyle w:val="EndNoteBibliography"/>
        <w:ind w:left="720" w:hanging="720"/>
        <w:rPr>
          <w:noProof/>
        </w:rPr>
      </w:pPr>
      <w:r w:rsidRPr="00907F29">
        <w:rPr>
          <w:noProof/>
        </w:rPr>
        <w:t>26.</w:t>
      </w:r>
      <w:r w:rsidRPr="00907F29">
        <w:rPr>
          <w:noProof/>
        </w:rPr>
        <w:tab/>
        <w:t xml:space="preserve">Mansur, L.K., </w:t>
      </w:r>
      <w:r w:rsidRPr="00907F29">
        <w:rPr>
          <w:i/>
          <w:noProof/>
        </w:rPr>
        <w:t>Theory and experimental background on dimensional changes in irradiated alloys.</w:t>
      </w:r>
      <w:r w:rsidRPr="00907F29">
        <w:rPr>
          <w:noProof/>
        </w:rPr>
        <w:t xml:space="preserve"> Journal of Nuclear Materials, 1994. </w:t>
      </w:r>
      <w:r w:rsidRPr="00907F29">
        <w:rPr>
          <w:b/>
          <w:noProof/>
        </w:rPr>
        <w:t>216</w:t>
      </w:r>
      <w:r w:rsidRPr="00907F29">
        <w:rPr>
          <w:noProof/>
        </w:rPr>
        <w:t>: p. 97-123.</w:t>
      </w:r>
    </w:p>
    <w:p w14:paraId="3DD93B97" w14:textId="77777777" w:rsidR="00907F29" w:rsidRPr="00907F29" w:rsidRDefault="00907F29" w:rsidP="00907F29">
      <w:pPr>
        <w:pStyle w:val="EndNoteBibliography"/>
        <w:ind w:left="720" w:hanging="720"/>
        <w:rPr>
          <w:noProof/>
        </w:rPr>
      </w:pPr>
      <w:r w:rsidRPr="00907F29">
        <w:rPr>
          <w:noProof/>
        </w:rPr>
        <w:t>27.</w:t>
      </w:r>
      <w:r w:rsidRPr="00907F29">
        <w:rPr>
          <w:noProof/>
        </w:rPr>
        <w:tab/>
        <w:t xml:space="preserve">Brimbal, D., L. Fournier, and A. Barbu, </w:t>
      </w:r>
      <w:r w:rsidRPr="00907F29">
        <w:rPr>
          <w:i/>
          <w:noProof/>
        </w:rPr>
        <w:t>Cluster dynamics modeling of the effect of high dose irradiation and helium on the microstructure of austenitic stainless steels.</w:t>
      </w:r>
      <w:r w:rsidRPr="00907F29">
        <w:rPr>
          <w:noProof/>
        </w:rPr>
        <w:t xml:space="preserve"> Journal of Nuclear Materials, 2016. </w:t>
      </w:r>
      <w:r w:rsidRPr="00907F29">
        <w:rPr>
          <w:b/>
          <w:noProof/>
        </w:rPr>
        <w:t>468</w:t>
      </w:r>
      <w:r w:rsidRPr="00907F29">
        <w:rPr>
          <w:noProof/>
        </w:rPr>
        <w:t>: p. 124-139.</w:t>
      </w:r>
    </w:p>
    <w:p w14:paraId="2D7C4369" w14:textId="77777777" w:rsidR="00907F29" w:rsidRPr="00907F29" w:rsidRDefault="00907F29" w:rsidP="00907F29">
      <w:pPr>
        <w:pStyle w:val="EndNoteBibliography"/>
        <w:ind w:left="720" w:hanging="720"/>
        <w:rPr>
          <w:noProof/>
        </w:rPr>
      </w:pPr>
      <w:r w:rsidRPr="00907F29">
        <w:rPr>
          <w:noProof/>
        </w:rPr>
        <w:t>28.</w:t>
      </w:r>
      <w:r w:rsidRPr="00907F29">
        <w:rPr>
          <w:noProof/>
        </w:rPr>
        <w:tab/>
        <w:t xml:space="preserve">Kohnert, A.A. and B.D. Wirth, </w:t>
      </w:r>
      <w:r w:rsidRPr="00907F29">
        <w:rPr>
          <w:i/>
          <w:noProof/>
        </w:rPr>
        <w:t>Cluster dynamics models of irradiation damage accumulation in ferritic iron. II. Effects of reaction dimensionality.</w:t>
      </w:r>
      <w:r w:rsidRPr="00907F29">
        <w:rPr>
          <w:noProof/>
        </w:rPr>
        <w:t xml:space="preserve"> Journal of Applied Physics, 2015. </w:t>
      </w:r>
      <w:r w:rsidRPr="00907F29">
        <w:rPr>
          <w:b/>
          <w:noProof/>
        </w:rPr>
        <w:t>117</w:t>
      </w:r>
      <w:r w:rsidRPr="00907F29">
        <w:rPr>
          <w:noProof/>
        </w:rPr>
        <w:t>(15).</w:t>
      </w:r>
    </w:p>
    <w:p w14:paraId="219829CB" w14:textId="77777777" w:rsidR="00907F29" w:rsidRPr="00907F29" w:rsidRDefault="00907F29" w:rsidP="00907F29">
      <w:pPr>
        <w:pStyle w:val="EndNoteBibliography"/>
        <w:ind w:left="720" w:hanging="720"/>
        <w:rPr>
          <w:noProof/>
        </w:rPr>
      </w:pPr>
      <w:r w:rsidRPr="00907F29">
        <w:rPr>
          <w:noProof/>
        </w:rPr>
        <w:t>29.</w:t>
      </w:r>
      <w:r w:rsidRPr="00907F29">
        <w:rPr>
          <w:noProof/>
        </w:rPr>
        <w:tab/>
        <w:t xml:space="preserve">Kohnert, A.A., B.D. Wirth, and L. Capolungo, </w:t>
      </w:r>
      <w:r w:rsidRPr="00907F29">
        <w:rPr>
          <w:i/>
          <w:noProof/>
        </w:rPr>
        <w:t>Modeling microstructural evolution in irradiated materials with cluster dynamics methods: A review.</w:t>
      </w:r>
      <w:r w:rsidRPr="00907F29">
        <w:rPr>
          <w:noProof/>
        </w:rPr>
        <w:t xml:space="preserve"> Computational Materials Science, 2018. </w:t>
      </w:r>
      <w:r w:rsidRPr="00907F29">
        <w:rPr>
          <w:b/>
          <w:noProof/>
        </w:rPr>
        <w:t>149</w:t>
      </w:r>
      <w:r w:rsidRPr="00907F29">
        <w:rPr>
          <w:noProof/>
        </w:rPr>
        <w:t>: p. 442-459.</w:t>
      </w:r>
    </w:p>
    <w:p w14:paraId="1C615453" w14:textId="77777777" w:rsidR="00907F29" w:rsidRPr="00907F29" w:rsidRDefault="00907F29" w:rsidP="00907F29">
      <w:pPr>
        <w:pStyle w:val="EndNoteBibliography"/>
        <w:ind w:left="720" w:hanging="720"/>
        <w:rPr>
          <w:noProof/>
        </w:rPr>
      </w:pPr>
      <w:r w:rsidRPr="00907F29">
        <w:rPr>
          <w:noProof/>
        </w:rPr>
        <w:t>30.</w:t>
      </w:r>
      <w:r w:rsidRPr="00907F29">
        <w:rPr>
          <w:noProof/>
        </w:rPr>
        <w:tab/>
        <w:t xml:space="preserve">Kim, S.G., W.T. Kim, and T. Suzuki, </w:t>
      </w:r>
      <w:r w:rsidRPr="00907F29">
        <w:rPr>
          <w:i/>
          <w:noProof/>
        </w:rPr>
        <w:t>Phase-field model for binary alloys.</w:t>
      </w:r>
      <w:r w:rsidRPr="00907F29">
        <w:rPr>
          <w:noProof/>
        </w:rPr>
        <w:t xml:space="preserve"> Physical Review E, 1999. </w:t>
      </w:r>
      <w:r w:rsidRPr="00907F29">
        <w:rPr>
          <w:b/>
          <w:noProof/>
        </w:rPr>
        <w:t>60</w:t>
      </w:r>
      <w:r w:rsidRPr="00907F29">
        <w:rPr>
          <w:noProof/>
        </w:rPr>
        <w:t>(6): p. 7186-7197.</w:t>
      </w:r>
    </w:p>
    <w:p w14:paraId="489D0AB0" w14:textId="77777777" w:rsidR="00907F29" w:rsidRPr="002727FC" w:rsidRDefault="00907F29" w:rsidP="00907F29">
      <w:pPr>
        <w:pStyle w:val="EndNoteBibliography"/>
        <w:ind w:left="720" w:hanging="720"/>
        <w:rPr>
          <w:noProof/>
          <w:lang w:val="fr-FR"/>
          <w:rPrChange w:id="165" w:author="Hu, Shenyang" w:date="2021-04-24T14:13:00Z">
            <w:rPr>
              <w:noProof/>
            </w:rPr>
          </w:rPrChange>
        </w:rPr>
      </w:pPr>
      <w:r w:rsidRPr="00907F29">
        <w:rPr>
          <w:noProof/>
        </w:rPr>
        <w:t>31.</w:t>
      </w:r>
      <w:r w:rsidRPr="00907F29">
        <w:rPr>
          <w:noProof/>
        </w:rPr>
        <w:tab/>
        <w:t xml:space="preserve">Cahn, J.W. and S.M. Allen, </w:t>
      </w:r>
      <w:r w:rsidRPr="00907F29">
        <w:rPr>
          <w:i/>
          <w:noProof/>
        </w:rPr>
        <w:t>A Microscopic Theory of Domain Wall Motion and Its Experimental Verification in Fe-Al Alloy Domain Growth Kinetics.</w:t>
      </w:r>
      <w:r w:rsidRPr="00907F29">
        <w:rPr>
          <w:noProof/>
        </w:rPr>
        <w:t xml:space="preserve"> </w:t>
      </w:r>
      <w:r w:rsidRPr="002727FC">
        <w:rPr>
          <w:noProof/>
          <w:lang w:val="fr-FR"/>
          <w:rPrChange w:id="166" w:author="Hu, Shenyang" w:date="2021-04-24T14:13:00Z">
            <w:rPr>
              <w:noProof/>
            </w:rPr>
          </w:rPrChange>
        </w:rPr>
        <w:t xml:space="preserve">J. de Physique, 1977. </w:t>
      </w:r>
      <w:r w:rsidRPr="002727FC">
        <w:rPr>
          <w:b/>
          <w:noProof/>
          <w:lang w:val="fr-FR"/>
          <w:rPrChange w:id="167" w:author="Hu, Shenyang" w:date="2021-04-24T14:13:00Z">
            <w:rPr>
              <w:b/>
              <w:noProof/>
            </w:rPr>
          </w:rPrChange>
        </w:rPr>
        <w:t>38</w:t>
      </w:r>
      <w:r w:rsidRPr="002727FC">
        <w:rPr>
          <w:noProof/>
          <w:lang w:val="fr-FR"/>
          <w:rPrChange w:id="168" w:author="Hu, Shenyang" w:date="2021-04-24T14:13:00Z">
            <w:rPr>
              <w:noProof/>
            </w:rPr>
          </w:rPrChange>
        </w:rPr>
        <w:t>: p. C7-51.</w:t>
      </w:r>
    </w:p>
    <w:p w14:paraId="35640066" w14:textId="77777777" w:rsidR="00907F29" w:rsidRPr="00907F29" w:rsidRDefault="00907F29" w:rsidP="00907F29">
      <w:pPr>
        <w:pStyle w:val="EndNoteBibliography"/>
        <w:ind w:left="720" w:hanging="720"/>
        <w:rPr>
          <w:noProof/>
        </w:rPr>
      </w:pPr>
      <w:r w:rsidRPr="002727FC">
        <w:rPr>
          <w:noProof/>
          <w:lang w:val="fr-FR"/>
          <w:rPrChange w:id="169" w:author="Hu, Shenyang" w:date="2021-04-24T14:13:00Z">
            <w:rPr>
              <w:noProof/>
            </w:rPr>
          </w:rPrChange>
        </w:rPr>
        <w:t>32.</w:t>
      </w:r>
      <w:r w:rsidRPr="002727FC">
        <w:rPr>
          <w:noProof/>
          <w:lang w:val="fr-FR"/>
          <w:rPrChange w:id="170" w:author="Hu, Shenyang" w:date="2021-04-24T14:13:00Z">
            <w:rPr>
              <w:noProof/>
            </w:rPr>
          </w:rPrChange>
        </w:rPr>
        <w:tab/>
        <w:t xml:space="preserve">Cahn, J.W., </w:t>
      </w:r>
      <w:r w:rsidRPr="002727FC">
        <w:rPr>
          <w:i/>
          <w:noProof/>
          <w:lang w:val="fr-FR"/>
          <w:rPrChange w:id="171" w:author="Hu, Shenyang" w:date="2021-04-24T14:13:00Z">
            <w:rPr>
              <w:i/>
              <w:noProof/>
            </w:rPr>
          </w:rPrChange>
        </w:rPr>
        <w:t>On Spinodal Decomposition.</w:t>
      </w:r>
      <w:r w:rsidRPr="002727FC">
        <w:rPr>
          <w:noProof/>
          <w:lang w:val="fr-FR"/>
          <w:rPrChange w:id="172" w:author="Hu, Shenyang" w:date="2021-04-24T14:13:00Z">
            <w:rPr>
              <w:noProof/>
            </w:rPr>
          </w:rPrChange>
        </w:rPr>
        <w:t xml:space="preserve"> </w:t>
      </w:r>
      <w:r w:rsidRPr="00907F29">
        <w:rPr>
          <w:noProof/>
        </w:rPr>
        <w:t xml:space="preserve">Acta Metallurgica, 1961. </w:t>
      </w:r>
      <w:r w:rsidRPr="00907F29">
        <w:rPr>
          <w:b/>
          <w:noProof/>
        </w:rPr>
        <w:t>9</w:t>
      </w:r>
      <w:r w:rsidRPr="00907F29">
        <w:rPr>
          <w:noProof/>
        </w:rPr>
        <w:t>(9): p. 795-801.</w:t>
      </w:r>
    </w:p>
    <w:p w14:paraId="0FB63CB9" w14:textId="77777777" w:rsidR="00907F29" w:rsidRPr="00907F29" w:rsidRDefault="00907F29" w:rsidP="00907F29">
      <w:pPr>
        <w:pStyle w:val="EndNoteBibliography"/>
        <w:ind w:left="720" w:hanging="720"/>
        <w:rPr>
          <w:noProof/>
        </w:rPr>
      </w:pPr>
      <w:r w:rsidRPr="00907F29">
        <w:rPr>
          <w:noProof/>
        </w:rPr>
        <w:t>33.</w:t>
      </w:r>
      <w:r w:rsidRPr="00907F29">
        <w:rPr>
          <w:noProof/>
        </w:rPr>
        <w:tab/>
        <w:t xml:space="preserve">Hu, S.Y., et al., </w:t>
      </w:r>
      <w:r w:rsidRPr="00907F29">
        <w:rPr>
          <w:i/>
          <w:noProof/>
        </w:rPr>
        <w:t>Thermodynamic description and growth kinetics of stoichiometric precipitates in the phase-field approach.</w:t>
      </w:r>
      <w:r w:rsidRPr="00907F29">
        <w:rPr>
          <w:noProof/>
        </w:rPr>
        <w:t xml:space="preserve"> Calphad-Computer Coupling of Phase Diagrams and Thermochemistry, 2007. </w:t>
      </w:r>
      <w:r w:rsidRPr="00907F29">
        <w:rPr>
          <w:b/>
          <w:noProof/>
        </w:rPr>
        <w:t>31</w:t>
      </w:r>
      <w:r w:rsidRPr="00907F29">
        <w:rPr>
          <w:noProof/>
        </w:rPr>
        <w:t>(2): p. 303-312.</w:t>
      </w:r>
    </w:p>
    <w:p w14:paraId="1B95F664" w14:textId="77777777" w:rsidR="00907F29" w:rsidRPr="00907F29" w:rsidRDefault="00907F29" w:rsidP="00907F29">
      <w:pPr>
        <w:pStyle w:val="EndNoteBibliography"/>
        <w:ind w:left="720" w:hanging="720"/>
        <w:rPr>
          <w:noProof/>
        </w:rPr>
      </w:pPr>
      <w:r w:rsidRPr="00907F29">
        <w:rPr>
          <w:noProof/>
        </w:rPr>
        <w:t>34.</w:t>
      </w:r>
      <w:r w:rsidRPr="00907F29">
        <w:rPr>
          <w:noProof/>
        </w:rPr>
        <w:tab/>
        <w:t xml:space="preserve">Ma, A., F. Roters, and D. Raabe, </w:t>
      </w:r>
      <w:r w:rsidRPr="00907F29">
        <w:rPr>
          <w:i/>
          <w:noProof/>
        </w:rPr>
        <w:t>A dislocation density based constitutive model for crystal plasticity FEM including geometrically necessary dislocations.</w:t>
      </w:r>
      <w:r w:rsidRPr="00907F29">
        <w:rPr>
          <w:noProof/>
        </w:rPr>
        <w:t xml:space="preserve"> Acta Materialia, 2006. </w:t>
      </w:r>
      <w:r w:rsidRPr="00907F29">
        <w:rPr>
          <w:b/>
          <w:noProof/>
        </w:rPr>
        <w:t>54</w:t>
      </w:r>
      <w:r w:rsidRPr="00907F29">
        <w:rPr>
          <w:noProof/>
        </w:rPr>
        <w:t>(8): p. 2169-2179.</w:t>
      </w:r>
    </w:p>
    <w:p w14:paraId="38387BF5" w14:textId="77777777" w:rsidR="00907F29" w:rsidRPr="00907F29" w:rsidRDefault="00907F29" w:rsidP="00907F29">
      <w:pPr>
        <w:pStyle w:val="EndNoteBibliography"/>
        <w:ind w:left="720" w:hanging="720"/>
        <w:rPr>
          <w:noProof/>
        </w:rPr>
      </w:pPr>
      <w:r w:rsidRPr="00907F29">
        <w:rPr>
          <w:noProof/>
        </w:rPr>
        <w:t>35.</w:t>
      </w:r>
      <w:r w:rsidRPr="00907F29">
        <w:rPr>
          <w:noProof/>
        </w:rPr>
        <w:tab/>
        <w:t xml:space="preserve">Ma, A. and F. Roters, </w:t>
      </w:r>
      <w:r w:rsidRPr="00907F29">
        <w:rPr>
          <w:i/>
          <w:noProof/>
        </w:rPr>
        <w:t>A constitutive model for fcc single crystals based on dislocation densities and its application to uniaxial compression of aluminium single crystals.</w:t>
      </w:r>
      <w:r w:rsidRPr="00907F29">
        <w:rPr>
          <w:noProof/>
        </w:rPr>
        <w:t xml:space="preserve"> Acta Materialia, 2004. </w:t>
      </w:r>
      <w:r w:rsidRPr="00907F29">
        <w:rPr>
          <w:b/>
          <w:noProof/>
        </w:rPr>
        <w:t>52</w:t>
      </w:r>
      <w:r w:rsidRPr="00907F29">
        <w:rPr>
          <w:noProof/>
        </w:rPr>
        <w:t>(12): p. 3603-3612.</w:t>
      </w:r>
    </w:p>
    <w:p w14:paraId="75BD4608" w14:textId="77777777" w:rsidR="00907F29" w:rsidRPr="00907F29" w:rsidRDefault="00907F29" w:rsidP="00907F29">
      <w:pPr>
        <w:pStyle w:val="EndNoteBibliography"/>
        <w:ind w:left="720" w:hanging="720"/>
        <w:rPr>
          <w:noProof/>
        </w:rPr>
      </w:pPr>
      <w:r w:rsidRPr="00907F29">
        <w:rPr>
          <w:noProof/>
        </w:rPr>
        <w:t>36.</w:t>
      </w:r>
      <w:r w:rsidRPr="00907F29">
        <w:rPr>
          <w:noProof/>
        </w:rPr>
        <w:tab/>
        <w:t xml:space="preserve">Lebensohn, R.A., A.K. Kanjarla, and P. Eisenlohr, </w:t>
      </w:r>
      <w:r w:rsidRPr="00907F29">
        <w:rPr>
          <w:i/>
          <w:noProof/>
        </w:rPr>
        <w:t>An elasto-viscoplastic formulation based on fast Fourier transforms for the prediction of micromechanical fields in polycrystalline materials.</w:t>
      </w:r>
      <w:r w:rsidRPr="00907F29">
        <w:rPr>
          <w:noProof/>
        </w:rPr>
        <w:t xml:space="preserve"> International Journal of Plasticity, 2012. </w:t>
      </w:r>
      <w:r w:rsidRPr="00907F29">
        <w:rPr>
          <w:b/>
          <w:noProof/>
        </w:rPr>
        <w:t>32-33</w:t>
      </w:r>
      <w:r w:rsidRPr="00907F29">
        <w:rPr>
          <w:noProof/>
        </w:rPr>
        <w:t>: p. 59-69.</w:t>
      </w:r>
    </w:p>
    <w:p w14:paraId="2D54BF73" w14:textId="77777777" w:rsidR="00907F29" w:rsidRPr="00907F29" w:rsidRDefault="00907F29" w:rsidP="00907F29">
      <w:pPr>
        <w:pStyle w:val="EndNoteBibliography"/>
        <w:ind w:left="720" w:hanging="720"/>
        <w:rPr>
          <w:noProof/>
        </w:rPr>
      </w:pPr>
      <w:r w:rsidRPr="00907F29">
        <w:rPr>
          <w:noProof/>
        </w:rPr>
        <w:lastRenderedPageBreak/>
        <w:t>37.</w:t>
      </w:r>
      <w:r w:rsidRPr="00907F29">
        <w:rPr>
          <w:noProof/>
        </w:rPr>
        <w:tab/>
        <w:t xml:space="preserve">Hu, S.Y. and L.Q. Chen, </w:t>
      </w:r>
      <w:r w:rsidRPr="00907F29">
        <w:rPr>
          <w:i/>
          <w:noProof/>
        </w:rPr>
        <w:t>A phase-field model for evolving microstructures with strong elastic inhomogeneity.</w:t>
      </w:r>
      <w:r w:rsidRPr="00907F29">
        <w:rPr>
          <w:noProof/>
        </w:rPr>
        <w:t xml:space="preserve"> Acta Materialia, 2001. </w:t>
      </w:r>
      <w:r w:rsidRPr="00907F29">
        <w:rPr>
          <w:b/>
          <w:noProof/>
        </w:rPr>
        <w:t>49</w:t>
      </w:r>
      <w:r w:rsidRPr="00907F29">
        <w:rPr>
          <w:noProof/>
        </w:rPr>
        <w:t>(11): p. 1879-1890.</w:t>
      </w:r>
    </w:p>
    <w:p w14:paraId="1C6809E4" w14:textId="77777777" w:rsidR="00907F29" w:rsidRPr="00907F29" w:rsidRDefault="00907F29" w:rsidP="00907F29">
      <w:pPr>
        <w:pStyle w:val="EndNoteBibliography"/>
        <w:ind w:left="720" w:hanging="720"/>
        <w:rPr>
          <w:noProof/>
        </w:rPr>
      </w:pPr>
      <w:r w:rsidRPr="00907F29">
        <w:rPr>
          <w:noProof/>
        </w:rPr>
        <w:t>38.</w:t>
      </w:r>
      <w:r w:rsidRPr="00907F29">
        <w:rPr>
          <w:noProof/>
        </w:rPr>
        <w:tab/>
        <w:t xml:space="preserve">Polkinghorne, S.T. and J.M. Lacy, </w:t>
      </w:r>
      <w:r w:rsidRPr="00907F29">
        <w:rPr>
          <w:i/>
          <w:noProof/>
        </w:rPr>
        <w:t>Thermo-physical and mechanical properties of ATR core materials.</w:t>
      </w:r>
      <w:r w:rsidRPr="00907F29">
        <w:rPr>
          <w:noProof/>
        </w:rPr>
        <w:t xml:space="preserve"> EG&amp;G Inc. Technical Report, PG-T-91-031, Idaho Falls/ID, 1991.</w:t>
      </w:r>
    </w:p>
    <w:p w14:paraId="471EAE33" w14:textId="77777777" w:rsidR="00907F29" w:rsidRPr="00907F29" w:rsidRDefault="00907F29" w:rsidP="00907F29">
      <w:pPr>
        <w:pStyle w:val="EndNoteBibliography"/>
        <w:ind w:left="720" w:hanging="720"/>
        <w:rPr>
          <w:noProof/>
        </w:rPr>
      </w:pPr>
      <w:r w:rsidRPr="00907F29">
        <w:rPr>
          <w:noProof/>
        </w:rPr>
        <w:t>39.</w:t>
      </w:r>
      <w:r w:rsidRPr="00907F29">
        <w:rPr>
          <w:noProof/>
        </w:rPr>
        <w:tab/>
        <w:t xml:space="preserve">Kaufman, J.G., </w:t>
      </w:r>
      <w:r w:rsidRPr="00907F29">
        <w:rPr>
          <w:i/>
          <w:noProof/>
        </w:rPr>
        <w:t>Properties of Aluminum alloys: Tensile, creep and fatigue data at high and low temperatures</w:t>
      </w:r>
      <w:r w:rsidRPr="00907F29">
        <w:rPr>
          <w:noProof/>
        </w:rPr>
        <w:t>. . Vol. Third Edition ed., Materials Park, Ohio. 1999: OH: ASM International.</w:t>
      </w:r>
    </w:p>
    <w:p w14:paraId="50ABFA97" w14:textId="77777777" w:rsidR="00907F29" w:rsidRPr="00907F29" w:rsidRDefault="00907F29" w:rsidP="00907F29">
      <w:pPr>
        <w:pStyle w:val="EndNoteBibliography"/>
        <w:ind w:left="720" w:hanging="720"/>
        <w:rPr>
          <w:noProof/>
        </w:rPr>
      </w:pPr>
      <w:r w:rsidRPr="00907F29">
        <w:rPr>
          <w:noProof/>
        </w:rPr>
        <w:t>40.</w:t>
      </w:r>
      <w:r w:rsidRPr="00907F29">
        <w:rPr>
          <w:noProof/>
        </w:rPr>
        <w:tab/>
        <w:t xml:space="preserve">Farrell, K. and T. King, </w:t>
      </w:r>
      <w:r w:rsidRPr="00907F29">
        <w:rPr>
          <w:i/>
          <w:noProof/>
        </w:rPr>
        <w:t xml:space="preserve">Tensile Properties of Neutron- Irradiated 6061 Aluminum Alloy in Annealed and Precipitation-Hardened Conditions," in </w:t>
      </w:r>
      <w:r w:rsidRPr="00907F29">
        <w:rPr>
          <w:noProof/>
        </w:rPr>
        <w:t xml:space="preserve">in </w:t>
      </w:r>
      <w:r w:rsidRPr="00907F29">
        <w:rPr>
          <w:i/>
          <w:noProof/>
        </w:rPr>
        <w:t>Effects on Irradiation on Structural Materials</w:t>
      </w:r>
      <w:r w:rsidRPr="00907F29">
        <w:rPr>
          <w:noProof/>
        </w:rPr>
        <w:t>. 1979. p. 440-449.</w:t>
      </w:r>
    </w:p>
    <w:p w14:paraId="06F90AA2" w14:textId="77777777" w:rsidR="00907F29" w:rsidRPr="00907F29" w:rsidRDefault="00907F29" w:rsidP="00907F29">
      <w:pPr>
        <w:pStyle w:val="EndNoteBibliography"/>
        <w:ind w:left="720" w:hanging="720"/>
        <w:rPr>
          <w:noProof/>
        </w:rPr>
      </w:pPr>
      <w:r w:rsidRPr="00907F29">
        <w:rPr>
          <w:noProof/>
        </w:rPr>
        <w:t>41.</w:t>
      </w:r>
      <w:r w:rsidRPr="00907F29">
        <w:rPr>
          <w:noProof/>
        </w:rPr>
        <w:tab/>
        <w:t xml:space="preserve">Farrell, K., </w:t>
      </w:r>
      <w:r w:rsidRPr="00907F29">
        <w:rPr>
          <w:i/>
          <w:noProof/>
        </w:rPr>
        <w:t xml:space="preserve">Assessment of Aluminum Structural Materials for Service Within the ANS Reflector Vessel </w:t>
      </w:r>
      <w:r w:rsidRPr="00907F29">
        <w:rPr>
          <w:noProof/>
        </w:rPr>
        <w:t xml:space="preserve">in </w:t>
      </w:r>
      <w:r w:rsidRPr="00907F29">
        <w:rPr>
          <w:i/>
          <w:noProof/>
        </w:rPr>
        <w:t>Report Number ORNL/TM-13049</w:t>
      </w:r>
      <w:r w:rsidRPr="00907F29">
        <w:rPr>
          <w:noProof/>
        </w:rPr>
        <w:t>. 1995, Oak Rige National Laboratory, Oak Ridge/TN.</w:t>
      </w:r>
    </w:p>
    <w:p w14:paraId="40EDEFEC" w14:textId="77777777" w:rsidR="00907F29" w:rsidRPr="00907F29" w:rsidRDefault="00907F29" w:rsidP="00907F29">
      <w:pPr>
        <w:pStyle w:val="EndNoteBibliography"/>
        <w:ind w:left="720" w:hanging="720"/>
        <w:rPr>
          <w:noProof/>
        </w:rPr>
      </w:pPr>
      <w:r w:rsidRPr="00907F29">
        <w:rPr>
          <w:noProof/>
        </w:rPr>
        <w:t>42.</w:t>
      </w:r>
      <w:r w:rsidRPr="00907F29">
        <w:rPr>
          <w:noProof/>
        </w:rPr>
        <w:tab/>
        <w:t xml:space="preserve">Meyer, M., et al., </w:t>
      </w:r>
      <w:r w:rsidRPr="00907F29">
        <w:rPr>
          <w:i/>
          <w:noProof/>
        </w:rPr>
        <w:t>Research and Development Report for U-Mo Monolithic Fuel</w:t>
      </w:r>
      <w:r w:rsidRPr="00907F29">
        <w:rPr>
          <w:noProof/>
        </w:rPr>
        <w:t xml:space="preserve">, in </w:t>
      </w:r>
      <w:r w:rsidRPr="00907F29">
        <w:rPr>
          <w:i/>
          <w:noProof/>
        </w:rPr>
        <w:t>T</w:t>
      </w:r>
      <w:r w:rsidRPr="00907F29">
        <w:rPr>
          <w:noProof/>
        </w:rPr>
        <w:t>. 2016, Idaho National Laboratory, Idaho Falls/ID.</w:t>
      </w:r>
    </w:p>
    <w:p w14:paraId="7D5E7E74" w14:textId="77777777" w:rsidR="00907F29" w:rsidRPr="00907F29" w:rsidRDefault="00907F29" w:rsidP="00907F29">
      <w:pPr>
        <w:pStyle w:val="EndNoteBibliography"/>
        <w:ind w:left="720" w:hanging="720"/>
        <w:rPr>
          <w:noProof/>
        </w:rPr>
      </w:pPr>
      <w:r w:rsidRPr="00907F29">
        <w:rPr>
          <w:noProof/>
        </w:rPr>
        <w:t>43.</w:t>
      </w:r>
      <w:r w:rsidRPr="00907F29">
        <w:rPr>
          <w:noProof/>
        </w:rPr>
        <w:tab/>
        <w:t xml:space="preserve">Beghi, G., </w:t>
      </w:r>
      <w:r w:rsidRPr="00907F29">
        <w:rPr>
          <w:i/>
          <w:noProof/>
        </w:rPr>
        <w:t xml:space="preserve">Gamma Phase Uranium-Molybdenum Fuel Alloys </w:t>
      </w:r>
      <w:r w:rsidRPr="00907F29">
        <w:rPr>
          <w:noProof/>
        </w:rPr>
        <w:t xml:space="preserve">in </w:t>
      </w:r>
      <w:r w:rsidRPr="00907F29">
        <w:rPr>
          <w:i/>
          <w:noProof/>
        </w:rPr>
        <w:t xml:space="preserve">EURATOM Report No: EUR-4053e </w:t>
      </w:r>
      <w:r w:rsidRPr="00907F29">
        <w:rPr>
          <w:noProof/>
        </w:rPr>
        <w:t>1968, European Atomic Energy Community - EURATOM, Ispra - Italy, 1968.</w:t>
      </w:r>
    </w:p>
    <w:p w14:paraId="03C3F2F0" w14:textId="77777777" w:rsidR="00907F29" w:rsidRPr="00907F29" w:rsidRDefault="00907F29" w:rsidP="00907F29">
      <w:pPr>
        <w:pStyle w:val="EndNoteBibliography"/>
        <w:ind w:left="720" w:hanging="720"/>
        <w:rPr>
          <w:noProof/>
        </w:rPr>
      </w:pPr>
      <w:r w:rsidRPr="00907F29">
        <w:rPr>
          <w:noProof/>
        </w:rPr>
        <w:t>44.</w:t>
      </w:r>
      <w:r w:rsidRPr="00907F29">
        <w:rPr>
          <w:noProof/>
        </w:rPr>
        <w:tab/>
        <w:t xml:space="preserve">Klein, J.L., </w:t>
      </w:r>
      <w:r w:rsidRPr="00907F29">
        <w:rPr>
          <w:i/>
          <w:noProof/>
        </w:rPr>
        <w:t>Uranium and Its Alloys</w:t>
      </w:r>
      <w:r w:rsidRPr="00907F29">
        <w:rPr>
          <w:noProof/>
        </w:rPr>
        <w:t xml:space="preserve">, in </w:t>
      </w:r>
      <w:r w:rsidRPr="00907F29">
        <w:rPr>
          <w:i/>
          <w:noProof/>
        </w:rPr>
        <w:t>Nuclear Reactor Fuel Elements</w:t>
      </w:r>
      <w:r w:rsidRPr="00907F29">
        <w:rPr>
          <w:noProof/>
        </w:rPr>
        <w:t>, A.R. Kaufmann, Editor. 1662, New York, Wiley. p. 31.</w:t>
      </w:r>
    </w:p>
    <w:p w14:paraId="14EA8983" w14:textId="77777777" w:rsidR="00907F29" w:rsidRPr="00907F29" w:rsidRDefault="00907F29" w:rsidP="00907F29">
      <w:pPr>
        <w:pStyle w:val="EndNoteBibliography"/>
        <w:ind w:left="720" w:hanging="720"/>
        <w:rPr>
          <w:noProof/>
        </w:rPr>
      </w:pPr>
      <w:r w:rsidRPr="00907F29">
        <w:rPr>
          <w:noProof/>
        </w:rPr>
        <w:t>45.</w:t>
      </w:r>
      <w:r w:rsidRPr="00907F29">
        <w:rPr>
          <w:noProof/>
        </w:rPr>
        <w:tab/>
        <w:t xml:space="preserve">Smirnova, D.E., S.V. Starikov, and V.V. Stegailov, </w:t>
      </w:r>
      <w:r w:rsidRPr="00907F29">
        <w:rPr>
          <w:i/>
          <w:noProof/>
        </w:rPr>
        <w:t>New interatomic potential for computation of mechanical and thermodynamic properties of uranium in a wide range of pressures and temperatures.</w:t>
      </w:r>
      <w:r w:rsidRPr="00907F29">
        <w:rPr>
          <w:noProof/>
        </w:rPr>
        <w:t xml:space="preserve"> Physics of Metals and Metallography, 2012. </w:t>
      </w:r>
      <w:r w:rsidRPr="00907F29">
        <w:rPr>
          <w:b/>
          <w:noProof/>
        </w:rPr>
        <w:t>113</w:t>
      </w:r>
      <w:r w:rsidRPr="00907F29">
        <w:rPr>
          <w:noProof/>
        </w:rPr>
        <w:t>(2): p. 107-116.</w:t>
      </w:r>
    </w:p>
    <w:p w14:paraId="0C6EF316" w14:textId="77777777" w:rsidR="00907F29" w:rsidRPr="00907F29" w:rsidRDefault="00907F29" w:rsidP="00907F29">
      <w:pPr>
        <w:pStyle w:val="EndNoteBibliography"/>
        <w:ind w:left="720" w:hanging="720"/>
        <w:rPr>
          <w:noProof/>
        </w:rPr>
      </w:pPr>
      <w:r w:rsidRPr="00907F29">
        <w:rPr>
          <w:noProof/>
        </w:rPr>
        <w:t>46.</w:t>
      </w:r>
      <w:r w:rsidRPr="00907F29">
        <w:rPr>
          <w:noProof/>
        </w:rPr>
        <w:tab/>
        <w:t xml:space="preserve">Smirnova, D.E., et al., </w:t>
      </w:r>
      <w:r w:rsidRPr="00907F29">
        <w:rPr>
          <w:i/>
          <w:noProof/>
        </w:rPr>
        <w:t>A ternary EAM interatomic potential for U-Mo alloys with xenon.</w:t>
      </w:r>
      <w:r w:rsidRPr="00907F29">
        <w:rPr>
          <w:noProof/>
        </w:rPr>
        <w:t xml:space="preserve"> Modelling and Simulation in Materials Science and Engineering, 2013. </w:t>
      </w:r>
      <w:r w:rsidRPr="00907F29">
        <w:rPr>
          <w:b/>
          <w:noProof/>
        </w:rPr>
        <w:t>21</w:t>
      </w:r>
      <w:r w:rsidRPr="00907F29">
        <w:rPr>
          <w:noProof/>
        </w:rPr>
        <w:t>(3): p. 1-24.</w:t>
      </w:r>
    </w:p>
    <w:p w14:paraId="1C9B655B" w14:textId="77777777" w:rsidR="00907F29" w:rsidRPr="00907F29" w:rsidRDefault="00907F29" w:rsidP="00907F29">
      <w:pPr>
        <w:pStyle w:val="EndNoteBibliography"/>
        <w:ind w:left="720" w:hanging="720"/>
        <w:rPr>
          <w:noProof/>
        </w:rPr>
      </w:pPr>
      <w:r w:rsidRPr="00907F29">
        <w:rPr>
          <w:noProof/>
        </w:rPr>
        <w:t>47.</w:t>
      </w:r>
      <w:r w:rsidRPr="00907F29">
        <w:rPr>
          <w:noProof/>
        </w:rPr>
        <w:tab/>
        <w:t xml:space="preserve">Smirnova, D.E., et al., </w:t>
      </w:r>
      <w:r w:rsidRPr="00907F29">
        <w:rPr>
          <w:i/>
          <w:noProof/>
        </w:rPr>
        <w:t>Atomistic modeling of the self-diffusion in gamma-U and gamma-U-Mo.</w:t>
      </w:r>
      <w:r w:rsidRPr="00907F29">
        <w:rPr>
          <w:noProof/>
        </w:rPr>
        <w:t xml:space="preserve"> Physics of Metals and Metallography, 2015. </w:t>
      </w:r>
      <w:r w:rsidRPr="00907F29">
        <w:rPr>
          <w:b/>
          <w:noProof/>
        </w:rPr>
        <w:t>116</w:t>
      </w:r>
      <w:r w:rsidRPr="00907F29">
        <w:rPr>
          <w:noProof/>
        </w:rPr>
        <w:t>(5): p. 445-455.</w:t>
      </w:r>
    </w:p>
    <w:p w14:paraId="26E7ACBA" w14:textId="77777777" w:rsidR="00907F29" w:rsidRPr="00907F29" w:rsidRDefault="00907F29" w:rsidP="00907F29">
      <w:pPr>
        <w:pStyle w:val="EndNoteBibliography"/>
        <w:ind w:left="720" w:hanging="720"/>
        <w:rPr>
          <w:noProof/>
        </w:rPr>
      </w:pPr>
      <w:r w:rsidRPr="00907F29">
        <w:rPr>
          <w:noProof/>
        </w:rPr>
        <w:t>48.</w:t>
      </w:r>
      <w:r w:rsidRPr="00907F29">
        <w:rPr>
          <w:noProof/>
        </w:rPr>
        <w:tab/>
        <w:t xml:space="preserve">Harrison, J.W., </w:t>
      </w:r>
      <w:r w:rsidRPr="00907F29">
        <w:rPr>
          <w:i/>
          <w:noProof/>
        </w:rPr>
        <w:t>An Extrapolated Equation of State for Xenon for Use in Fuel Swelling Calculations.</w:t>
      </w:r>
      <w:r w:rsidRPr="00907F29">
        <w:rPr>
          <w:noProof/>
        </w:rPr>
        <w:t xml:space="preserve"> Journal of Nuclear Materials, 1969. </w:t>
      </w:r>
      <w:r w:rsidRPr="00907F29">
        <w:rPr>
          <w:b/>
          <w:noProof/>
        </w:rPr>
        <w:t>31</w:t>
      </w:r>
      <w:r w:rsidRPr="00907F29">
        <w:rPr>
          <w:noProof/>
        </w:rPr>
        <w:t>(1): p. 99-&amp;.</w:t>
      </w:r>
    </w:p>
    <w:p w14:paraId="68AB2F17" w14:textId="77777777" w:rsidR="00907F29" w:rsidRPr="00907F29" w:rsidRDefault="00907F29" w:rsidP="00907F29">
      <w:pPr>
        <w:pStyle w:val="EndNoteBibliography"/>
        <w:ind w:left="720" w:hanging="720"/>
        <w:rPr>
          <w:noProof/>
        </w:rPr>
      </w:pPr>
      <w:r w:rsidRPr="00907F29">
        <w:rPr>
          <w:noProof/>
        </w:rPr>
        <w:t>49.</w:t>
      </w:r>
      <w:r w:rsidRPr="00907F29">
        <w:rPr>
          <w:noProof/>
        </w:rPr>
        <w:tab/>
        <w:t xml:space="preserve">Hu, S.Y., et al., </w:t>
      </w:r>
      <w:r w:rsidRPr="00907F29">
        <w:rPr>
          <w:i/>
          <w:noProof/>
        </w:rPr>
        <w:t>Atomistic simulations of thermodynamic properties of Xe gas bubbles in U10Mo fuels.</w:t>
      </w:r>
      <w:r w:rsidRPr="00907F29">
        <w:rPr>
          <w:noProof/>
        </w:rPr>
        <w:t xml:space="preserve"> Journal of Nuclear Materials, 2017. </w:t>
      </w:r>
      <w:r w:rsidRPr="00907F29">
        <w:rPr>
          <w:b/>
          <w:noProof/>
        </w:rPr>
        <w:t>490</w:t>
      </w:r>
      <w:r w:rsidRPr="00907F29">
        <w:rPr>
          <w:noProof/>
        </w:rPr>
        <w:t>: p. 49-58.</w:t>
      </w:r>
    </w:p>
    <w:p w14:paraId="19550A08" w14:textId="77777777" w:rsidR="00907F29" w:rsidRPr="00907F29" w:rsidRDefault="00907F29" w:rsidP="00907F29">
      <w:pPr>
        <w:pStyle w:val="EndNoteBibliography"/>
        <w:ind w:left="720" w:hanging="720"/>
        <w:rPr>
          <w:noProof/>
        </w:rPr>
      </w:pPr>
      <w:r w:rsidRPr="00907F29">
        <w:rPr>
          <w:noProof/>
        </w:rPr>
        <w:t>50.</w:t>
      </w:r>
      <w:r w:rsidRPr="00907F29">
        <w:rPr>
          <w:noProof/>
        </w:rPr>
        <w:tab/>
        <w:t xml:space="preserve">Beeler, B., et al., </w:t>
      </w:r>
      <w:r w:rsidRPr="00907F29">
        <w:rPr>
          <w:i/>
          <w:noProof/>
        </w:rPr>
        <w:t>A improved equation of state for Xe gas bubbles in γU-Mo fuels.</w:t>
      </w:r>
      <w:r w:rsidRPr="00907F29">
        <w:rPr>
          <w:noProof/>
        </w:rPr>
        <w:t xml:space="preserve"> Journal of Nuclear Materials, 2020. </w:t>
      </w:r>
      <w:r w:rsidRPr="00907F29">
        <w:rPr>
          <w:b/>
          <w:noProof/>
        </w:rPr>
        <w:t>530</w:t>
      </w:r>
      <w:r w:rsidRPr="00907F29">
        <w:rPr>
          <w:noProof/>
        </w:rPr>
        <w:t>: p. 151961.</w:t>
      </w:r>
    </w:p>
    <w:p w14:paraId="24D1427A" w14:textId="77777777" w:rsidR="00907F29" w:rsidRPr="00907F29" w:rsidRDefault="00907F29" w:rsidP="00907F29">
      <w:pPr>
        <w:pStyle w:val="EndNoteBibliography"/>
        <w:ind w:left="720" w:hanging="720"/>
        <w:rPr>
          <w:noProof/>
        </w:rPr>
      </w:pPr>
      <w:r w:rsidRPr="00907F29">
        <w:rPr>
          <w:noProof/>
        </w:rPr>
        <w:t>51.</w:t>
      </w:r>
      <w:r w:rsidRPr="00907F29">
        <w:rPr>
          <w:noProof/>
        </w:rPr>
        <w:tab/>
        <w:t xml:space="preserve">Eshelby, J.D., </w:t>
      </w:r>
      <w:r w:rsidRPr="00907F29">
        <w:rPr>
          <w:i/>
          <w:noProof/>
        </w:rPr>
        <w:t>The determination of the elastic field of an ellipsoidal inclusion, and related problems.</w:t>
      </w:r>
      <w:r w:rsidRPr="00907F29">
        <w:rPr>
          <w:noProof/>
        </w:rPr>
        <w:t xml:space="preserve"> Proceeding of the royal society A, 1957. </w:t>
      </w:r>
      <w:r w:rsidRPr="00907F29">
        <w:rPr>
          <w:b/>
          <w:noProof/>
        </w:rPr>
        <w:t>241</w:t>
      </w:r>
      <w:r w:rsidRPr="00907F29">
        <w:rPr>
          <w:noProof/>
        </w:rPr>
        <w:t>(1226): p. 376-396.</w:t>
      </w:r>
    </w:p>
    <w:p w14:paraId="4FBA4B2F" w14:textId="77777777" w:rsidR="00907F29" w:rsidRPr="00907F29" w:rsidRDefault="00907F29" w:rsidP="00907F29">
      <w:pPr>
        <w:pStyle w:val="EndNoteBibliography"/>
        <w:ind w:left="720" w:hanging="720"/>
        <w:rPr>
          <w:noProof/>
        </w:rPr>
      </w:pPr>
      <w:r w:rsidRPr="00907F29">
        <w:rPr>
          <w:noProof/>
        </w:rPr>
        <w:t>52.</w:t>
      </w:r>
      <w:r w:rsidRPr="00907F29">
        <w:rPr>
          <w:noProof/>
        </w:rPr>
        <w:tab/>
        <w:t xml:space="preserve">Xiao, H.X. and C.S. Long, </w:t>
      </w:r>
      <w:r w:rsidRPr="00907F29">
        <w:rPr>
          <w:i/>
          <w:noProof/>
        </w:rPr>
        <w:t>A modified equation of state for Xe at high pressures by molecular dynamics simulation.</w:t>
      </w:r>
      <w:r w:rsidRPr="00907F29">
        <w:rPr>
          <w:noProof/>
        </w:rPr>
        <w:t xml:space="preserve"> Chinese Physics B, 2014. </w:t>
      </w:r>
      <w:r w:rsidRPr="00907F29">
        <w:rPr>
          <w:b/>
          <w:noProof/>
        </w:rPr>
        <w:t>23</w:t>
      </w:r>
      <w:r w:rsidRPr="00907F29">
        <w:rPr>
          <w:noProof/>
        </w:rPr>
        <w:t>(2): p. 1-5.</w:t>
      </w:r>
    </w:p>
    <w:p w14:paraId="6F42C630" w14:textId="77777777" w:rsidR="00907F29" w:rsidRPr="00907F29" w:rsidRDefault="00907F29" w:rsidP="00907F29">
      <w:pPr>
        <w:pStyle w:val="EndNoteBibliography"/>
        <w:ind w:left="720" w:hanging="720"/>
        <w:rPr>
          <w:noProof/>
        </w:rPr>
      </w:pPr>
      <w:r w:rsidRPr="00907F29">
        <w:rPr>
          <w:noProof/>
        </w:rPr>
        <w:t>53.</w:t>
      </w:r>
      <w:r w:rsidRPr="00907F29">
        <w:rPr>
          <w:noProof/>
        </w:rPr>
        <w:tab/>
        <w:t xml:space="preserve">Valikova, I.V. and A.V. Nazarov, </w:t>
      </w:r>
      <w:r w:rsidRPr="00907F29">
        <w:rPr>
          <w:i/>
          <w:noProof/>
        </w:rPr>
        <w:t>Simulation of characteristics determining pressure effects on the concentration and diffusivity of vacancies in BCC metals: A new approach.</w:t>
      </w:r>
      <w:r w:rsidRPr="00907F29">
        <w:rPr>
          <w:noProof/>
        </w:rPr>
        <w:t xml:space="preserve"> Physics of Metals and Metallography, 2008. </w:t>
      </w:r>
      <w:r w:rsidRPr="00907F29">
        <w:rPr>
          <w:b/>
          <w:noProof/>
        </w:rPr>
        <w:t>105</w:t>
      </w:r>
      <w:r w:rsidRPr="00907F29">
        <w:rPr>
          <w:noProof/>
        </w:rPr>
        <w:t>(6): p. 544-552.</w:t>
      </w:r>
    </w:p>
    <w:p w14:paraId="19140E33" w14:textId="77777777" w:rsidR="00907F29" w:rsidRPr="00907F29" w:rsidRDefault="00907F29" w:rsidP="00907F29">
      <w:pPr>
        <w:pStyle w:val="EndNoteBibliography"/>
        <w:ind w:left="720" w:hanging="720"/>
        <w:rPr>
          <w:noProof/>
        </w:rPr>
      </w:pPr>
      <w:r w:rsidRPr="00907F29">
        <w:rPr>
          <w:noProof/>
        </w:rPr>
        <w:t>54.</w:t>
      </w:r>
      <w:r w:rsidRPr="00907F29">
        <w:rPr>
          <w:noProof/>
        </w:rPr>
        <w:tab/>
        <w:t xml:space="preserve">Sueoka, K., E. Kamiyama, and H. Kariyazaki, </w:t>
      </w:r>
      <w:r w:rsidRPr="00907F29">
        <w:rPr>
          <w:i/>
          <w:noProof/>
        </w:rPr>
        <w:t>A study on density functional theory of the effect of pressure on the formation and migration enthalpies of intrinsic point defects in growing single crystal Si.</w:t>
      </w:r>
      <w:r w:rsidRPr="00907F29">
        <w:rPr>
          <w:noProof/>
        </w:rPr>
        <w:t xml:space="preserve"> Journal of Applied Physics, 2012. </w:t>
      </w:r>
      <w:r w:rsidRPr="00907F29">
        <w:rPr>
          <w:b/>
          <w:noProof/>
        </w:rPr>
        <w:t>111</w:t>
      </w:r>
      <w:r w:rsidRPr="00907F29">
        <w:rPr>
          <w:noProof/>
        </w:rPr>
        <w:t>(9).</w:t>
      </w:r>
    </w:p>
    <w:p w14:paraId="61E2EF96" w14:textId="77777777" w:rsidR="00907F29" w:rsidRPr="00907F29" w:rsidRDefault="00907F29" w:rsidP="00907F29">
      <w:pPr>
        <w:pStyle w:val="EndNoteBibliography"/>
        <w:ind w:left="720" w:hanging="720"/>
        <w:rPr>
          <w:noProof/>
        </w:rPr>
      </w:pPr>
      <w:r w:rsidRPr="00907F29">
        <w:rPr>
          <w:noProof/>
        </w:rPr>
        <w:t>55.</w:t>
      </w:r>
      <w:r w:rsidRPr="00907F29">
        <w:rPr>
          <w:noProof/>
        </w:rPr>
        <w:tab/>
        <w:t xml:space="preserve">Miller, B.D., et al., </w:t>
      </w:r>
      <w:r w:rsidRPr="00907F29">
        <w:rPr>
          <w:i/>
          <w:noProof/>
        </w:rPr>
        <w:t>Transmission electron microscopy characterization of the fission gas bubble superlattice in irradiated U–7 wt%Mo dispersion fuels.</w:t>
      </w:r>
      <w:r w:rsidRPr="00907F29">
        <w:rPr>
          <w:noProof/>
        </w:rPr>
        <w:t xml:space="preserve"> Journal of Nuclear Materials, 2015. </w:t>
      </w:r>
      <w:r w:rsidRPr="00907F29">
        <w:rPr>
          <w:b/>
          <w:noProof/>
        </w:rPr>
        <w:t>458</w:t>
      </w:r>
      <w:r w:rsidRPr="00907F29">
        <w:rPr>
          <w:noProof/>
        </w:rPr>
        <w:t>: p. 115-121.</w:t>
      </w:r>
    </w:p>
    <w:p w14:paraId="7063075F" w14:textId="77777777" w:rsidR="00907F29" w:rsidRPr="00907F29" w:rsidRDefault="00907F29" w:rsidP="00907F29">
      <w:pPr>
        <w:pStyle w:val="EndNoteBibliography"/>
        <w:ind w:left="720" w:hanging="720"/>
        <w:rPr>
          <w:noProof/>
        </w:rPr>
      </w:pPr>
      <w:r w:rsidRPr="00907F29">
        <w:rPr>
          <w:noProof/>
        </w:rPr>
        <w:t>56.</w:t>
      </w:r>
      <w:r w:rsidRPr="00907F29">
        <w:rPr>
          <w:noProof/>
        </w:rPr>
        <w:tab/>
        <w:t xml:space="preserve">Gan, J., et al., </w:t>
      </w:r>
      <w:r w:rsidRPr="00907F29">
        <w:rPr>
          <w:i/>
          <w:noProof/>
        </w:rPr>
        <w:t>Irradiated microstructure of U-10Mo monolithic fuel plate at very high fission density.</w:t>
      </w:r>
      <w:r w:rsidRPr="00907F29">
        <w:rPr>
          <w:noProof/>
        </w:rPr>
        <w:t xml:space="preserve"> Journal of Nuclear Materials, 2017. </w:t>
      </w:r>
      <w:r w:rsidRPr="00907F29">
        <w:rPr>
          <w:b/>
          <w:noProof/>
        </w:rPr>
        <w:t>492</w:t>
      </w:r>
      <w:r w:rsidRPr="00907F29">
        <w:rPr>
          <w:noProof/>
        </w:rPr>
        <w:t>: p. 195-203.</w:t>
      </w:r>
    </w:p>
    <w:p w14:paraId="76162FF3" w14:textId="5A0E4467" w:rsidR="00805C8E" w:rsidRPr="000E18C5" w:rsidRDefault="00487D13" w:rsidP="00907F29">
      <w:pPr>
        <w:pStyle w:val="ListParagraph"/>
        <w:tabs>
          <w:tab w:val="left" w:pos="540"/>
        </w:tabs>
        <w:spacing w:line="360" w:lineRule="auto"/>
        <w:rPr>
          <w:rFonts w:asciiTheme="majorBidi" w:hAnsiTheme="majorBidi" w:cstheme="majorBidi"/>
          <w:sz w:val="24"/>
          <w:szCs w:val="24"/>
        </w:rPr>
      </w:pPr>
      <w:r w:rsidRPr="000E18C5">
        <w:rPr>
          <w:rFonts w:asciiTheme="majorBidi" w:hAnsiTheme="majorBidi" w:cstheme="majorBidi"/>
          <w:sz w:val="24"/>
          <w:szCs w:val="24"/>
        </w:rPr>
        <w:lastRenderedPageBreak/>
        <w:fldChar w:fldCharType="end"/>
      </w:r>
    </w:p>
    <w:sectPr w:rsidR="00805C8E" w:rsidRPr="000E18C5" w:rsidSect="005E54EC">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D2FEC" w14:textId="77777777" w:rsidR="00983187" w:rsidRDefault="00983187" w:rsidP="00455310">
      <w:r>
        <w:separator/>
      </w:r>
    </w:p>
  </w:endnote>
  <w:endnote w:type="continuationSeparator" w:id="0">
    <w:p w14:paraId="23D0DB43" w14:textId="77777777" w:rsidR="00983187" w:rsidRDefault="00983187" w:rsidP="00455310">
      <w:r>
        <w:continuationSeparator/>
      </w:r>
    </w:p>
  </w:endnote>
  <w:endnote w:type="continuationNotice" w:id="1">
    <w:p w14:paraId="0B639A5B" w14:textId="77777777" w:rsidR="00983187" w:rsidRDefault="00983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71107"/>
      <w:docPartObj>
        <w:docPartGallery w:val="Page Numbers (Bottom of Page)"/>
        <w:docPartUnique/>
      </w:docPartObj>
    </w:sdtPr>
    <w:sdtEndPr>
      <w:rPr>
        <w:rFonts w:ascii="Times New Roman" w:hAnsi="Times New Roman" w:cs="Times New Roman"/>
        <w:sz w:val="20"/>
        <w:szCs w:val="20"/>
      </w:rPr>
    </w:sdtEndPr>
    <w:sdtContent>
      <w:sdt>
        <w:sdtPr>
          <w:rPr>
            <w:rFonts w:ascii="Times New Roman" w:hAnsi="Times New Roman" w:cs="Times New Roman"/>
            <w:sz w:val="20"/>
            <w:szCs w:val="20"/>
          </w:rPr>
          <w:id w:val="98381352"/>
          <w:docPartObj>
            <w:docPartGallery w:val="Page Numbers (Top of Page)"/>
            <w:docPartUnique/>
          </w:docPartObj>
        </w:sdtPr>
        <w:sdtEndPr/>
        <w:sdtContent>
          <w:p w14:paraId="50B724FD" w14:textId="77777777" w:rsidR="002D4AD8" w:rsidRDefault="002D4AD8" w:rsidP="00455310">
            <w:pPr>
              <w:pStyle w:val="Footer"/>
              <w:jc w:val="center"/>
            </w:pPr>
            <w:r w:rsidRPr="00455310">
              <w:rPr>
                <w:rFonts w:ascii="Times New Roman" w:hAnsi="Times New Roman" w:cs="Times New Roman"/>
                <w:sz w:val="20"/>
                <w:szCs w:val="20"/>
              </w:rPr>
              <w:t xml:space="preserve">Page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PAGE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3</w:t>
            </w:r>
            <w:r w:rsidRPr="00455310">
              <w:rPr>
                <w:rFonts w:ascii="Times New Roman" w:hAnsi="Times New Roman" w:cs="Times New Roman"/>
                <w:b/>
                <w:sz w:val="20"/>
                <w:szCs w:val="20"/>
              </w:rPr>
              <w:fldChar w:fldCharType="end"/>
            </w:r>
            <w:r w:rsidRPr="00455310">
              <w:rPr>
                <w:rFonts w:ascii="Times New Roman" w:hAnsi="Times New Roman" w:cs="Times New Roman"/>
                <w:sz w:val="20"/>
                <w:szCs w:val="20"/>
              </w:rPr>
              <w:t xml:space="preserve"> of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NUMPAGES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5</w:t>
            </w:r>
            <w:r w:rsidRPr="00455310">
              <w:rPr>
                <w:rFonts w:ascii="Times New Roman" w:hAnsi="Times New Roman" w:cs="Times New Roman"/>
                <w:b/>
                <w:sz w:val="20"/>
                <w:szCs w:val="20"/>
              </w:rPr>
              <w:fldChar w:fldCharType="end"/>
            </w:r>
          </w:p>
        </w:sdtContent>
      </w:sdt>
    </w:sdtContent>
  </w:sdt>
  <w:p w14:paraId="1D12D61A" w14:textId="77777777" w:rsidR="002D4AD8" w:rsidRDefault="002D4A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3ED72" w14:textId="77777777" w:rsidR="00983187" w:rsidRDefault="00983187" w:rsidP="00455310">
      <w:r>
        <w:separator/>
      </w:r>
    </w:p>
  </w:footnote>
  <w:footnote w:type="continuationSeparator" w:id="0">
    <w:p w14:paraId="1A3FF293" w14:textId="77777777" w:rsidR="00983187" w:rsidRDefault="00983187" w:rsidP="00455310">
      <w:r>
        <w:continuationSeparator/>
      </w:r>
    </w:p>
  </w:footnote>
  <w:footnote w:type="continuationNotice" w:id="1">
    <w:p w14:paraId="020A1217" w14:textId="77777777" w:rsidR="00983187" w:rsidRDefault="009831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FF8"/>
    <w:multiLevelType w:val="hybridMultilevel"/>
    <w:tmpl w:val="3CBEA8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925F7"/>
    <w:multiLevelType w:val="hybridMultilevel"/>
    <w:tmpl w:val="FFCC028E"/>
    <w:lvl w:ilvl="0" w:tplc="EE42EB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0D09B3"/>
    <w:multiLevelType w:val="hybridMultilevel"/>
    <w:tmpl w:val="FCBC7BB2"/>
    <w:lvl w:ilvl="0" w:tplc="5DFCF5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B72D3"/>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2727D"/>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7332D"/>
    <w:multiLevelType w:val="hybridMultilevel"/>
    <w:tmpl w:val="60980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C3BDA"/>
    <w:multiLevelType w:val="hybridMultilevel"/>
    <w:tmpl w:val="9E70A1EE"/>
    <w:lvl w:ilvl="0" w:tplc="E43EDA12">
      <w:start w:val="1"/>
      <w:numFmt w:val="low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3F5D7D"/>
    <w:multiLevelType w:val="hybridMultilevel"/>
    <w:tmpl w:val="D8001744"/>
    <w:lvl w:ilvl="0" w:tplc="3B0C9404">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8" w15:restartNumberingAfterBreak="0">
    <w:nsid w:val="1CF63616"/>
    <w:multiLevelType w:val="hybridMultilevel"/>
    <w:tmpl w:val="EDA22826"/>
    <w:lvl w:ilvl="0" w:tplc="4BDEE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B6778F"/>
    <w:multiLevelType w:val="multilevel"/>
    <w:tmpl w:val="263AF558"/>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CB72B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1" w15:restartNumberingAfterBreak="0">
    <w:nsid w:val="2EE006C2"/>
    <w:multiLevelType w:val="hybridMultilevel"/>
    <w:tmpl w:val="D482F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C0192C"/>
    <w:multiLevelType w:val="hybridMultilevel"/>
    <w:tmpl w:val="B34258A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FDF4461"/>
    <w:multiLevelType w:val="hybridMultilevel"/>
    <w:tmpl w:val="461E4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24917"/>
    <w:multiLevelType w:val="hybridMultilevel"/>
    <w:tmpl w:val="66A42214"/>
    <w:lvl w:ilvl="0" w:tplc="BBAE8228">
      <w:start w:val="1"/>
      <w:numFmt w:val="decimal"/>
      <w:lvlText w:val="%1)"/>
      <w:lvlJc w:val="left"/>
      <w:pPr>
        <w:tabs>
          <w:tab w:val="num" w:pos="720"/>
        </w:tabs>
        <w:ind w:left="720" w:hanging="360"/>
      </w:pPr>
    </w:lvl>
    <w:lvl w:ilvl="1" w:tplc="A6BAAFDC" w:tentative="1">
      <w:start w:val="1"/>
      <w:numFmt w:val="decimal"/>
      <w:lvlText w:val="%2)"/>
      <w:lvlJc w:val="left"/>
      <w:pPr>
        <w:tabs>
          <w:tab w:val="num" w:pos="1440"/>
        </w:tabs>
        <w:ind w:left="1440" w:hanging="360"/>
      </w:pPr>
    </w:lvl>
    <w:lvl w:ilvl="2" w:tplc="3DE25BB6" w:tentative="1">
      <w:start w:val="1"/>
      <w:numFmt w:val="decimal"/>
      <w:lvlText w:val="%3)"/>
      <w:lvlJc w:val="left"/>
      <w:pPr>
        <w:tabs>
          <w:tab w:val="num" w:pos="2160"/>
        </w:tabs>
        <w:ind w:left="2160" w:hanging="360"/>
      </w:pPr>
    </w:lvl>
    <w:lvl w:ilvl="3" w:tplc="E6D65F2C" w:tentative="1">
      <w:start w:val="1"/>
      <w:numFmt w:val="decimal"/>
      <w:lvlText w:val="%4)"/>
      <w:lvlJc w:val="left"/>
      <w:pPr>
        <w:tabs>
          <w:tab w:val="num" w:pos="2880"/>
        </w:tabs>
        <w:ind w:left="2880" w:hanging="360"/>
      </w:pPr>
    </w:lvl>
    <w:lvl w:ilvl="4" w:tplc="83107B44" w:tentative="1">
      <w:start w:val="1"/>
      <w:numFmt w:val="decimal"/>
      <w:lvlText w:val="%5)"/>
      <w:lvlJc w:val="left"/>
      <w:pPr>
        <w:tabs>
          <w:tab w:val="num" w:pos="3600"/>
        </w:tabs>
        <w:ind w:left="3600" w:hanging="360"/>
      </w:pPr>
    </w:lvl>
    <w:lvl w:ilvl="5" w:tplc="7902C96A" w:tentative="1">
      <w:start w:val="1"/>
      <w:numFmt w:val="decimal"/>
      <w:lvlText w:val="%6)"/>
      <w:lvlJc w:val="left"/>
      <w:pPr>
        <w:tabs>
          <w:tab w:val="num" w:pos="4320"/>
        </w:tabs>
        <w:ind w:left="4320" w:hanging="360"/>
      </w:pPr>
    </w:lvl>
    <w:lvl w:ilvl="6" w:tplc="8454EF42" w:tentative="1">
      <w:start w:val="1"/>
      <w:numFmt w:val="decimal"/>
      <w:lvlText w:val="%7)"/>
      <w:lvlJc w:val="left"/>
      <w:pPr>
        <w:tabs>
          <w:tab w:val="num" w:pos="5040"/>
        </w:tabs>
        <w:ind w:left="5040" w:hanging="360"/>
      </w:pPr>
    </w:lvl>
    <w:lvl w:ilvl="7" w:tplc="4762FE82" w:tentative="1">
      <w:start w:val="1"/>
      <w:numFmt w:val="decimal"/>
      <w:lvlText w:val="%8)"/>
      <w:lvlJc w:val="left"/>
      <w:pPr>
        <w:tabs>
          <w:tab w:val="num" w:pos="5760"/>
        </w:tabs>
        <w:ind w:left="5760" w:hanging="360"/>
      </w:pPr>
    </w:lvl>
    <w:lvl w:ilvl="8" w:tplc="83F03850" w:tentative="1">
      <w:start w:val="1"/>
      <w:numFmt w:val="decimal"/>
      <w:lvlText w:val="%9)"/>
      <w:lvlJc w:val="left"/>
      <w:pPr>
        <w:tabs>
          <w:tab w:val="num" w:pos="6480"/>
        </w:tabs>
        <w:ind w:left="6480" w:hanging="360"/>
      </w:pPr>
    </w:lvl>
  </w:abstractNum>
  <w:abstractNum w:abstractNumId="15" w15:restartNumberingAfterBreak="0">
    <w:nsid w:val="41C445A3"/>
    <w:multiLevelType w:val="multilevel"/>
    <w:tmpl w:val="6C44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805C9"/>
    <w:multiLevelType w:val="hybridMultilevel"/>
    <w:tmpl w:val="D0722F9E"/>
    <w:lvl w:ilvl="0" w:tplc="2FF2A2DE">
      <w:start w:val="1"/>
      <w:numFmt w:val="lowerLetter"/>
      <w:lvlText w:val="(%1)"/>
      <w:lvlJc w:val="left"/>
      <w:pPr>
        <w:ind w:left="2820" w:hanging="360"/>
      </w:pPr>
      <w:rPr>
        <w:rFonts w:hint="default"/>
      </w:r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7" w15:restartNumberingAfterBreak="0">
    <w:nsid w:val="436B2634"/>
    <w:multiLevelType w:val="hybridMultilevel"/>
    <w:tmpl w:val="E86AACB4"/>
    <w:lvl w:ilvl="0" w:tplc="9AE255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61208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9" w15:restartNumberingAfterBreak="0">
    <w:nsid w:val="4DA90157"/>
    <w:multiLevelType w:val="hybridMultilevel"/>
    <w:tmpl w:val="DA58118E"/>
    <w:lvl w:ilvl="0" w:tplc="113A57D4">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0" w15:restartNumberingAfterBreak="0">
    <w:nsid w:val="51AE3771"/>
    <w:multiLevelType w:val="multilevel"/>
    <w:tmpl w:val="2D90526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53174FC8"/>
    <w:multiLevelType w:val="hybridMultilevel"/>
    <w:tmpl w:val="366E97AA"/>
    <w:lvl w:ilvl="0" w:tplc="99340B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B5663E"/>
    <w:multiLevelType w:val="hybridMultilevel"/>
    <w:tmpl w:val="0898F564"/>
    <w:lvl w:ilvl="0" w:tplc="8B70CD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7ED3E06"/>
    <w:multiLevelType w:val="hybridMultilevel"/>
    <w:tmpl w:val="3992264C"/>
    <w:lvl w:ilvl="0" w:tplc="AE187B3C">
      <w:start w:val="1"/>
      <w:numFmt w:val="decimal"/>
      <w:lvlText w:val="%1)"/>
      <w:lvlJc w:val="left"/>
      <w:pPr>
        <w:tabs>
          <w:tab w:val="num" w:pos="720"/>
        </w:tabs>
        <w:ind w:left="720" w:hanging="360"/>
      </w:pPr>
    </w:lvl>
    <w:lvl w:ilvl="1" w:tplc="0F908610" w:tentative="1">
      <w:start w:val="1"/>
      <w:numFmt w:val="decimal"/>
      <w:lvlText w:val="%2)"/>
      <w:lvlJc w:val="left"/>
      <w:pPr>
        <w:tabs>
          <w:tab w:val="num" w:pos="1440"/>
        </w:tabs>
        <w:ind w:left="1440" w:hanging="360"/>
      </w:pPr>
    </w:lvl>
    <w:lvl w:ilvl="2" w:tplc="B094B584" w:tentative="1">
      <w:start w:val="1"/>
      <w:numFmt w:val="decimal"/>
      <w:lvlText w:val="%3)"/>
      <w:lvlJc w:val="left"/>
      <w:pPr>
        <w:tabs>
          <w:tab w:val="num" w:pos="2160"/>
        </w:tabs>
        <w:ind w:left="2160" w:hanging="360"/>
      </w:pPr>
    </w:lvl>
    <w:lvl w:ilvl="3" w:tplc="F7901558" w:tentative="1">
      <w:start w:val="1"/>
      <w:numFmt w:val="decimal"/>
      <w:lvlText w:val="%4)"/>
      <w:lvlJc w:val="left"/>
      <w:pPr>
        <w:tabs>
          <w:tab w:val="num" w:pos="2880"/>
        </w:tabs>
        <w:ind w:left="2880" w:hanging="360"/>
      </w:pPr>
    </w:lvl>
    <w:lvl w:ilvl="4" w:tplc="3716CB70" w:tentative="1">
      <w:start w:val="1"/>
      <w:numFmt w:val="decimal"/>
      <w:lvlText w:val="%5)"/>
      <w:lvlJc w:val="left"/>
      <w:pPr>
        <w:tabs>
          <w:tab w:val="num" w:pos="3600"/>
        </w:tabs>
        <w:ind w:left="3600" w:hanging="360"/>
      </w:pPr>
    </w:lvl>
    <w:lvl w:ilvl="5" w:tplc="018CAF24" w:tentative="1">
      <w:start w:val="1"/>
      <w:numFmt w:val="decimal"/>
      <w:lvlText w:val="%6)"/>
      <w:lvlJc w:val="left"/>
      <w:pPr>
        <w:tabs>
          <w:tab w:val="num" w:pos="4320"/>
        </w:tabs>
        <w:ind w:left="4320" w:hanging="360"/>
      </w:pPr>
    </w:lvl>
    <w:lvl w:ilvl="6" w:tplc="7F6CCA2A" w:tentative="1">
      <w:start w:val="1"/>
      <w:numFmt w:val="decimal"/>
      <w:lvlText w:val="%7)"/>
      <w:lvlJc w:val="left"/>
      <w:pPr>
        <w:tabs>
          <w:tab w:val="num" w:pos="5040"/>
        </w:tabs>
        <w:ind w:left="5040" w:hanging="360"/>
      </w:pPr>
    </w:lvl>
    <w:lvl w:ilvl="7" w:tplc="34062B60" w:tentative="1">
      <w:start w:val="1"/>
      <w:numFmt w:val="decimal"/>
      <w:lvlText w:val="%8)"/>
      <w:lvlJc w:val="left"/>
      <w:pPr>
        <w:tabs>
          <w:tab w:val="num" w:pos="5760"/>
        </w:tabs>
        <w:ind w:left="5760" w:hanging="360"/>
      </w:pPr>
    </w:lvl>
    <w:lvl w:ilvl="8" w:tplc="541C43B6" w:tentative="1">
      <w:start w:val="1"/>
      <w:numFmt w:val="decimal"/>
      <w:lvlText w:val="%9)"/>
      <w:lvlJc w:val="left"/>
      <w:pPr>
        <w:tabs>
          <w:tab w:val="num" w:pos="6480"/>
        </w:tabs>
        <w:ind w:left="6480" w:hanging="360"/>
      </w:pPr>
    </w:lvl>
  </w:abstractNum>
  <w:abstractNum w:abstractNumId="24" w15:restartNumberingAfterBreak="0">
    <w:nsid w:val="69DD09C4"/>
    <w:multiLevelType w:val="hybridMultilevel"/>
    <w:tmpl w:val="76A897EA"/>
    <w:lvl w:ilvl="0" w:tplc="EF7C0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6044C5"/>
    <w:multiLevelType w:val="hybridMultilevel"/>
    <w:tmpl w:val="D780C2B4"/>
    <w:lvl w:ilvl="0" w:tplc="B0F2BE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9A0482"/>
    <w:multiLevelType w:val="multilevel"/>
    <w:tmpl w:val="50A2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C3B48"/>
    <w:multiLevelType w:val="hybridMultilevel"/>
    <w:tmpl w:val="02B8B0E8"/>
    <w:lvl w:ilvl="0" w:tplc="BD9A36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423569"/>
    <w:multiLevelType w:val="hybridMultilevel"/>
    <w:tmpl w:val="C97C0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28"/>
  </w:num>
  <w:num w:numId="4">
    <w:abstractNumId w:val="1"/>
  </w:num>
  <w:num w:numId="5">
    <w:abstractNumId w:val="22"/>
  </w:num>
  <w:num w:numId="6">
    <w:abstractNumId w:val="6"/>
  </w:num>
  <w:num w:numId="7">
    <w:abstractNumId w:val="11"/>
  </w:num>
  <w:num w:numId="8">
    <w:abstractNumId w:val="12"/>
  </w:num>
  <w:num w:numId="9">
    <w:abstractNumId w:val="8"/>
  </w:num>
  <w:num w:numId="10">
    <w:abstractNumId w:val="0"/>
  </w:num>
  <w:num w:numId="11">
    <w:abstractNumId w:val="9"/>
  </w:num>
  <w:num w:numId="12">
    <w:abstractNumId w:val="17"/>
  </w:num>
  <w:num w:numId="13">
    <w:abstractNumId w:val="24"/>
  </w:num>
  <w:num w:numId="14">
    <w:abstractNumId w:val="2"/>
  </w:num>
  <w:num w:numId="15">
    <w:abstractNumId w:val="15"/>
  </w:num>
  <w:num w:numId="16">
    <w:abstractNumId w:val="26"/>
  </w:num>
  <w:num w:numId="17">
    <w:abstractNumId w:val="5"/>
  </w:num>
  <w:num w:numId="18">
    <w:abstractNumId w:val="14"/>
  </w:num>
  <w:num w:numId="19">
    <w:abstractNumId w:val="23"/>
  </w:num>
  <w:num w:numId="20">
    <w:abstractNumId w:val="16"/>
  </w:num>
  <w:num w:numId="21">
    <w:abstractNumId w:val="20"/>
  </w:num>
  <w:num w:numId="22">
    <w:abstractNumId w:val="18"/>
  </w:num>
  <w:num w:numId="23">
    <w:abstractNumId w:val="10"/>
  </w:num>
  <w:num w:numId="24">
    <w:abstractNumId w:val="3"/>
  </w:num>
  <w:num w:numId="25">
    <w:abstractNumId w:val="27"/>
  </w:num>
  <w:num w:numId="26">
    <w:abstractNumId w:val="21"/>
  </w:num>
  <w:num w:numId="27">
    <w:abstractNumId w:val="25"/>
  </w:num>
  <w:num w:numId="28">
    <w:abstractNumId w:val="4"/>
  </w:num>
  <w:num w:numId="29">
    <w:abstractNumId w:val="1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u, Shenyang">
    <w15:presenceInfo w15:providerId="AD" w15:userId="S::shenyang.hu@pnnl.gov::3546f290-4d2c-4c7b-a64a-5dc4b2ad5a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dws5pr0dxws8exxvxpxp2u05s5ps9w2rtz&quot;&gt;UMo_reference1-Converted&lt;record-ids&gt;&lt;item&gt;1&lt;/item&gt;&lt;item&gt;10&lt;/item&gt;&lt;item&gt;36&lt;/item&gt;&lt;item&gt;83&lt;/item&gt;&lt;item&gt;84&lt;/item&gt;&lt;item&gt;86&lt;/item&gt;&lt;item&gt;127&lt;/item&gt;&lt;item&gt;347&lt;/item&gt;&lt;item&gt;370&lt;/item&gt;&lt;item&gt;646&lt;/item&gt;&lt;item&gt;742&lt;/item&gt;&lt;item&gt;837&lt;/item&gt;&lt;item&gt;1215&lt;/item&gt;&lt;item&gt;1551&lt;/item&gt;&lt;item&gt;1613&lt;/item&gt;&lt;item&gt;1648&lt;/item&gt;&lt;item&gt;2038&lt;/item&gt;&lt;item&gt;2039&lt;/item&gt;&lt;item&gt;2041&lt;/item&gt;&lt;item&gt;2042&lt;/item&gt;&lt;item&gt;2054&lt;/item&gt;&lt;item&gt;2059&lt;/item&gt;&lt;item&gt;2102&lt;/item&gt;&lt;item&gt;2151&lt;/item&gt;&lt;item&gt;2152&lt;/item&gt;&lt;item&gt;2153&lt;/item&gt;&lt;item&gt;2154&lt;/item&gt;&lt;item&gt;2155&lt;/item&gt;&lt;item&gt;2156&lt;/item&gt;&lt;item&gt;2157&lt;/item&gt;&lt;item&gt;2158&lt;/item&gt;&lt;item&gt;2167&lt;/item&gt;&lt;item&gt;2194&lt;/item&gt;&lt;item&gt;2203&lt;/item&gt;&lt;item&gt;2212&lt;/item&gt;&lt;item&gt;2213&lt;/item&gt;&lt;item&gt;2214&lt;/item&gt;&lt;item&gt;2215&lt;/item&gt;&lt;item&gt;2218&lt;/item&gt;&lt;item&gt;2220&lt;/item&gt;&lt;item&gt;2222&lt;/item&gt;&lt;item&gt;2225&lt;/item&gt;&lt;item&gt;2226&lt;/item&gt;&lt;item&gt;2227&lt;/item&gt;&lt;item&gt;2248&lt;/item&gt;&lt;item&gt;2249&lt;/item&gt;&lt;item&gt;2250&lt;/item&gt;&lt;item&gt;2253&lt;/item&gt;&lt;item&gt;2254&lt;/item&gt;&lt;item&gt;2255&lt;/item&gt;&lt;item&gt;2256&lt;/item&gt;&lt;item&gt;2261&lt;/item&gt;&lt;item&gt;2263&lt;/item&gt;&lt;/record-ids&gt;&lt;/item&gt;&lt;/Libraries&gt;"/>
  </w:docVars>
  <w:rsids>
    <w:rsidRoot w:val="00C402BB"/>
    <w:rsid w:val="000008A2"/>
    <w:rsid w:val="000009B3"/>
    <w:rsid w:val="00001407"/>
    <w:rsid w:val="00002DB4"/>
    <w:rsid w:val="00002FC3"/>
    <w:rsid w:val="0000406E"/>
    <w:rsid w:val="000040E9"/>
    <w:rsid w:val="00005535"/>
    <w:rsid w:val="00005670"/>
    <w:rsid w:val="000057FB"/>
    <w:rsid w:val="00005D81"/>
    <w:rsid w:val="00005F5F"/>
    <w:rsid w:val="0000623E"/>
    <w:rsid w:val="00006C3F"/>
    <w:rsid w:val="00006CF7"/>
    <w:rsid w:val="000071C6"/>
    <w:rsid w:val="00007B4E"/>
    <w:rsid w:val="00007FCC"/>
    <w:rsid w:val="0001011F"/>
    <w:rsid w:val="0001023B"/>
    <w:rsid w:val="00010629"/>
    <w:rsid w:val="00010665"/>
    <w:rsid w:val="000108C5"/>
    <w:rsid w:val="00010D1A"/>
    <w:rsid w:val="0001135E"/>
    <w:rsid w:val="000114B3"/>
    <w:rsid w:val="00011BF6"/>
    <w:rsid w:val="00012603"/>
    <w:rsid w:val="000127C3"/>
    <w:rsid w:val="00012BFF"/>
    <w:rsid w:val="00013076"/>
    <w:rsid w:val="00013445"/>
    <w:rsid w:val="00013DD3"/>
    <w:rsid w:val="00013E49"/>
    <w:rsid w:val="000144A5"/>
    <w:rsid w:val="00014CC5"/>
    <w:rsid w:val="00014CEB"/>
    <w:rsid w:val="00014E20"/>
    <w:rsid w:val="00014E2C"/>
    <w:rsid w:val="00015238"/>
    <w:rsid w:val="00015715"/>
    <w:rsid w:val="00015B33"/>
    <w:rsid w:val="00015CA1"/>
    <w:rsid w:val="0001614E"/>
    <w:rsid w:val="00016696"/>
    <w:rsid w:val="00017116"/>
    <w:rsid w:val="0001774E"/>
    <w:rsid w:val="00017C2E"/>
    <w:rsid w:val="00017D66"/>
    <w:rsid w:val="000202C8"/>
    <w:rsid w:val="0002052A"/>
    <w:rsid w:val="00020C14"/>
    <w:rsid w:val="00020EE1"/>
    <w:rsid w:val="00020EE9"/>
    <w:rsid w:val="00021081"/>
    <w:rsid w:val="00021364"/>
    <w:rsid w:val="00021429"/>
    <w:rsid w:val="0002173E"/>
    <w:rsid w:val="00021EC2"/>
    <w:rsid w:val="00022CFB"/>
    <w:rsid w:val="00023122"/>
    <w:rsid w:val="00023599"/>
    <w:rsid w:val="0002386F"/>
    <w:rsid w:val="00023D7D"/>
    <w:rsid w:val="0002477A"/>
    <w:rsid w:val="00024BCD"/>
    <w:rsid w:val="00024DCD"/>
    <w:rsid w:val="00024EEA"/>
    <w:rsid w:val="000252AA"/>
    <w:rsid w:val="00026D9F"/>
    <w:rsid w:val="00027031"/>
    <w:rsid w:val="00027129"/>
    <w:rsid w:val="00027187"/>
    <w:rsid w:val="000277B6"/>
    <w:rsid w:val="00030755"/>
    <w:rsid w:val="00030BA6"/>
    <w:rsid w:val="0003155B"/>
    <w:rsid w:val="000317A4"/>
    <w:rsid w:val="000317CD"/>
    <w:rsid w:val="00031BD1"/>
    <w:rsid w:val="00032812"/>
    <w:rsid w:val="0003369E"/>
    <w:rsid w:val="00033E01"/>
    <w:rsid w:val="0003470E"/>
    <w:rsid w:val="0003485C"/>
    <w:rsid w:val="0003550F"/>
    <w:rsid w:val="00035830"/>
    <w:rsid w:val="0003626F"/>
    <w:rsid w:val="00036377"/>
    <w:rsid w:val="00036D4A"/>
    <w:rsid w:val="00037B0C"/>
    <w:rsid w:val="000400F2"/>
    <w:rsid w:val="000405EA"/>
    <w:rsid w:val="00041089"/>
    <w:rsid w:val="000413AD"/>
    <w:rsid w:val="00041BAA"/>
    <w:rsid w:val="00042A44"/>
    <w:rsid w:val="00042C7E"/>
    <w:rsid w:val="00042F33"/>
    <w:rsid w:val="0004491E"/>
    <w:rsid w:val="00045A83"/>
    <w:rsid w:val="00045BC2"/>
    <w:rsid w:val="00045E2C"/>
    <w:rsid w:val="00046076"/>
    <w:rsid w:val="00046651"/>
    <w:rsid w:val="00046D7D"/>
    <w:rsid w:val="00047103"/>
    <w:rsid w:val="000472AF"/>
    <w:rsid w:val="00047565"/>
    <w:rsid w:val="00047A94"/>
    <w:rsid w:val="00047BFD"/>
    <w:rsid w:val="00047E5F"/>
    <w:rsid w:val="0005004F"/>
    <w:rsid w:val="0005047B"/>
    <w:rsid w:val="00050F88"/>
    <w:rsid w:val="00051EE4"/>
    <w:rsid w:val="00051EF0"/>
    <w:rsid w:val="000521EF"/>
    <w:rsid w:val="00052D88"/>
    <w:rsid w:val="00052F0F"/>
    <w:rsid w:val="0005302D"/>
    <w:rsid w:val="0005388D"/>
    <w:rsid w:val="0005390B"/>
    <w:rsid w:val="0005499F"/>
    <w:rsid w:val="00054C07"/>
    <w:rsid w:val="00055202"/>
    <w:rsid w:val="0005624E"/>
    <w:rsid w:val="00056E44"/>
    <w:rsid w:val="00057103"/>
    <w:rsid w:val="00057D84"/>
    <w:rsid w:val="00060D65"/>
    <w:rsid w:val="000618F1"/>
    <w:rsid w:val="0006230B"/>
    <w:rsid w:val="00062B6D"/>
    <w:rsid w:val="00062B9D"/>
    <w:rsid w:val="00063677"/>
    <w:rsid w:val="000639E6"/>
    <w:rsid w:val="0006453D"/>
    <w:rsid w:val="00064D4D"/>
    <w:rsid w:val="00064E7F"/>
    <w:rsid w:val="0006542C"/>
    <w:rsid w:val="00065781"/>
    <w:rsid w:val="00065EC1"/>
    <w:rsid w:val="00066019"/>
    <w:rsid w:val="00066334"/>
    <w:rsid w:val="000664EA"/>
    <w:rsid w:val="0006655A"/>
    <w:rsid w:val="00066583"/>
    <w:rsid w:val="000665E3"/>
    <w:rsid w:val="00066CE5"/>
    <w:rsid w:val="00066D35"/>
    <w:rsid w:val="00066D88"/>
    <w:rsid w:val="00066E63"/>
    <w:rsid w:val="00070032"/>
    <w:rsid w:val="000701D5"/>
    <w:rsid w:val="00070719"/>
    <w:rsid w:val="00070DF5"/>
    <w:rsid w:val="00070F17"/>
    <w:rsid w:val="0007184B"/>
    <w:rsid w:val="00071A54"/>
    <w:rsid w:val="000721A7"/>
    <w:rsid w:val="00073428"/>
    <w:rsid w:val="000739E9"/>
    <w:rsid w:val="00073B67"/>
    <w:rsid w:val="00073B9B"/>
    <w:rsid w:val="000743A6"/>
    <w:rsid w:val="000745A3"/>
    <w:rsid w:val="0007463B"/>
    <w:rsid w:val="0007472D"/>
    <w:rsid w:val="00074960"/>
    <w:rsid w:val="000749C3"/>
    <w:rsid w:val="00074F9A"/>
    <w:rsid w:val="00075335"/>
    <w:rsid w:val="00075947"/>
    <w:rsid w:val="00077DC2"/>
    <w:rsid w:val="0008163A"/>
    <w:rsid w:val="000824AC"/>
    <w:rsid w:val="00083B38"/>
    <w:rsid w:val="00083BF9"/>
    <w:rsid w:val="00084264"/>
    <w:rsid w:val="00084D1E"/>
    <w:rsid w:val="000857BC"/>
    <w:rsid w:val="00085980"/>
    <w:rsid w:val="00086344"/>
    <w:rsid w:val="0008649B"/>
    <w:rsid w:val="000866A5"/>
    <w:rsid w:val="00087390"/>
    <w:rsid w:val="00090107"/>
    <w:rsid w:val="00091C9D"/>
    <w:rsid w:val="00091FCE"/>
    <w:rsid w:val="00092403"/>
    <w:rsid w:val="000928EA"/>
    <w:rsid w:val="0009391F"/>
    <w:rsid w:val="0009398D"/>
    <w:rsid w:val="00093AC4"/>
    <w:rsid w:val="00094085"/>
    <w:rsid w:val="00094C47"/>
    <w:rsid w:val="00094CF5"/>
    <w:rsid w:val="00095C88"/>
    <w:rsid w:val="00096CD8"/>
    <w:rsid w:val="00096E5E"/>
    <w:rsid w:val="0009771A"/>
    <w:rsid w:val="0009776F"/>
    <w:rsid w:val="0009798A"/>
    <w:rsid w:val="000A0C9C"/>
    <w:rsid w:val="000A0CEC"/>
    <w:rsid w:val="000A0D1B"/>
    <w:rsid w:val="000A104F"/>
    <w:rsid w:val="000A12AA"/>
    <w:rsid w:val="000A1BBC"/>
    <w:rsid w:val="000A1DBB"/>
    <w:rsid w:val="000A216B"/>
    <w:rsid w:val="000A23FB"/>
    <w:rsid w:val="000A253A"/>
    <w:rsid w:val="000A2E39"/>
    <w:rsid w:val="000A3958"/>
    <w:rsid w:val="000A3EB4"/>
    <w:rsid w:val="000A44DB"/>
    <w:rsid w:val="000A4CC6"/>
    <w:rsid w:val="000A4DFC"/>
    <w:rsid w:val="000A4E69"/>
    <w:rsid w:val="000A5006"/>
    <w:rsid w:val="000A513C"/>
    <w:rsid w:val="000A54DD"/>
    <w:rsid w:val="000A69F8"/>
    <w:rsid w:val="000A72F3"/>
    <w:rsid w:val="000A73CF"/>
    <w:rsid w:val="000A76B4"/>
    <w:rsid w:val="000A7A9F"/>
    <w:rsid w:val="000A7ABE"/>
    <w:rsid w:val="000A7D5C"/>
    <w:rsid w:val="000B09C2"/>
    <w:rsid w:val="000B11E3"/>
    <w:rsid w:val="000B12DC"/>
    <w:rsid w:val="000B1920"/>
    <w:rsid w:val="000B2462"/>
    <w:rsid w:val="000B34EB"/>
    <w:rsid w:val="000B3603"/>
    <w:rsid w:val="000B3681"/>
    <w:rsid w:val="000B3857"/>
    <w:rsid w:val="000B38FC"/>
    <w:rsid w:val="000B4087"/>
    <w:rsid w:val="000B42E8"/>
    <w:rsid w:val="000B46BB"/>
    <w:rsid w:val="000B4EFD"/>
    <w:rsid w:val="000B538B"/>
    <w:rsid w:val="000B5475"/>
    <w:rsid w:val="000B5710"/>
    <w:rsid w:val="000B5750"/>
    <w:rsid w:val="000B5E50"/>
    <w:rsid w:val="000B6082"/>
    <w:rsid w:val="000B6ABD"/>
    <w:rsid w:val="000B76D9"/>
    <w:rsid w:val="000B7819"/>
    <w:rsid w:val="000C0494"/>
    <w:rsid w:val="000C06FE"/>
    <w:rsid w:val="000C142D"/>
    <w:rsid w:val="000C16D9"/>
    <w:rsid w:val="000C1E64"/>
    <w:rsid w:val="000C2536"/>
    <w:rsid w:val="000C2A6C"/>
    <w:rsid w:val="000C304C"/>
    <w:rsid w:val="000C3F5F"/>
    <w:rsid w:val="000C44BE"/>
    <w:rsid w:val="000C4C08"/>
    <w:rsid w:val="000C4E77"/>
    <w:rsid w:val="000C530F"/>
    <w:rsid w:val="000C5900"/>
    <w:rsid w:val="000C6277"/>
    <w:rsid w:val="000C6A3C"/>
    <w:rsid w:val="000C6DDB"/>
    <w:rsid w:val="000C7194"/>
    <w:rsid w:val="000C7F5F"/>
    <w:rsid w:val="000D00A1"/>
    <w:rsid w:val="000D0293"/>
    <w:rsid w:val="000D0A71"/>
    <w:rsid w:val="000D0B6B"/>
    <w:rsid w:val="000D12BB"/>
    <w:rsid w:val="000D19A4"/>
    <w:rsid w:val="000D1AAE"/>
    <w:rsid w:val="000D1C67"/>
    <w:rsid w:val="000D2787"/>
    <w:rsid w:val="000D2952"/>
    <w:rsid w:val="000D331E"/>
    <w:rsid w:val="000D33EC"/>
    <w:rsid w:val="000D3981"/>
    <w:rsid w:val="000D3F55"/>
    <w:rsid w:val="000D45D7"/>
    <w:rsid w:val="000D49CF"/>
    <w:rsid w:val="000D5614"/>
    <w:rsid w:val="000D5941"/>
    <w:rsid w:val="000D598B"/>
    <w:rsid w:val="000D6CEF"/>
    <w:rsid w:val="000D6EFC"/>
    <w:rsid w:val="000D6F1C"/>
    <w:rsid w:val="000D729D"/>
    <w:rsid w:val="000E10C1"/>
    <w:rsid w:val="000E1179"/>
    <w:rsid w:val="000E18C5"/>
    <w:rsid w:val="000E1DFE"/>
    <w:rsid w:val="000E2338"/>
    <w:rsid w:val="000E27A2"/>
    <w:rsid w:val="000E285D"/>
    <w:rsid w:val="000E36C4"/>
    <w:rsid w:val="000E371A"/>
    <w:rsid w:val="000E40D8"/>
    <w:rsid w:val="000E41E3"/>
    <w:rsid w:val="000E4C30"/>
    <w:rsid w:val="000E571F"/>
    <w:rsid w:val="000E5864"/>
    <w:rsid w:val="000E6158"/>
    <w:rsid w:val="000E6213"/>
    <w:rsid w:val="000E6369"/>
    <w:rsid w:val="000E6DA6"/>
    <w:rsid w:val="000E7097"/>
    <w:rsid w:val="000E777A"/>
    <w:rsid w:val="000F045B"/>
    <w:rsid w:val="000F1730"/>
    <w:rsid w:val="000F1E18"/>
    <w:rsid w:val="000F1F69"/>
    <w:rsid w:val="000F3037"/>
    <w:rsid w:val="000F3B05"/>
    <w:rsid w:val="000F4831"/>
    <w:rsid w:val="000F53CF"/>
    <w:rsid w:val="000F5C52"/>
    <w:rsid w:val="000F611D"/>
    <w:rsid w:val="000F7294"/>
    <w:rsid w:val="000F7623"/>
    <w:rsid w:val="000F7B0F"/>
    <w:rsid w:val="00100A46"/>
    <w:rsid w:val="001010C9"/>
    <w:rsid w:val="001018F3"/>
    <w:rsid w:val="00101940"/>
    <w:rsid w:val="001022F4"/>
    <w:rsid w:val="0010375F"/>
    <w:rsid w:val="001037DD"/>
    <w:rsid w:val="00103A0B"/>
    <w:rsid w:val="00103D11"/>
    <w:rsid w:val="00103D47"/>
    <w:rsid w:val="001041CE"/>
    <w:rsid w:val="0010463D"/>
    <w:rsid w:val="00104C48"/>
    <w:rsid w:val="00105208"/>
    <w:rsid w:val="00105BA5"/>
    <w:rsid w:val="00105BFA"/>
    <w:rsid w:val="00105D44"/>
    <w:rsid w:val="00106001"/>
    <w:rsid w:val="0010658B"/>
    <w:rsid w:val="0010666C"/>
    <w:rsid w:val="00106C23"/>
    <w:rsid w:val="00107205"/>
    <w:rsid w:val="00107380"/>
    <w:rsid w:val="00107871"/>
    <w:rsid w:val="00107974"/>
    <w:rsid w:val="001079DD"/>
    <w:rsid w:val="00110FD2"/>
    <w:rsid w:val="00111196"/>
    <w:rsid w:val="00111335"/>
    <w:rsid w:val="001119B2"/>
    <w:rsid w:val="00111B90"/>
    <w:rsid w:val="00111F81"/>
    <w:rsid w:val="00113523"/>
    <w:rsid w:val="00114D67"/>
    <w:rsid w:val="001157CD"/>
    <w:rsid w:val="00115C19"/>
    <w:rsid w:val="00115E85"/>
    <w:rsid w:val="00116059"/>
    <w:rsid w:val="00116116"/>
    <w:rsid w:val="00116691"/>
    <w:rsid w:val="001169A9"/>
    <w:rsid w:val="00116AA3"/>
    <w:rsid w:val="001170CE"/>
    <w:rsid w:val="0012001D"/>
    <w:rsid w:val="001207DC"/>
    <w:rsid w:val="00120A56"/>
    <w:rsid w:val="00120C79"/>
    <w:rsid w:val="001212C4"/>
    <w:rsid w:val="00121443"/>
    <w:rsid w:val="00121CFA"/>
    <w:rsid w:val="001223A0"/>
    <w:rsid w:val="00122DA3"/>
    <w:rsid w:val="00122F1E"/>
    <w:rsid w:val="001232AD"/>
    <w:rsid w:val="0012345B"/>
    <w:rsid w:val="00123641"/>
    <w:rsid w:val="00123E7A"/>
    <w:rsid w:val="0012401B"/>
    <w:rsid w:val="001249D8"/>
    <w:rsid w:val="00124DA3"/>
    <w:rsid w:val="00125A75"/>
    <w:rsid w:val="00126664"/>
    <w:rsid w:val="00126E42"/>
    <w:rsid w:val="00127043"/>
    <w:rsid w:val="00127517"/>
    <w:rsid w:val="0013032E"/>
    <w:rsid w:val="001304AE"/>
    <w:rsid w:val="00130DAD"/>
    <w:rsid w:val="001325D3"/>
    <w:rsid w:val="00132E0D"/>
    <w:rsid w:val="00132F4B"/>
    <w:rsid w:val="001332DB"/>
    <w:rsid w:val="00134328"/>
    <w:rsid w:val="00134507"/>
    <w:rsid w:val="001349FE"/>
    <w:rsid w:val="00134BCD"/>
    <w:rsid w:val="00134F73"/>
    <w:rsid w:val="001356B6"/>
    <w:rsid w:val="00135826"/>
    <w:rsid w:val="0013583C"/>
    <w:rsid w:val="0013650B"/>
    <w:rsid w:val="001372C7"/>
    <w:rsid w:val="00137744"/>
    <w:rsid w:val="0013787B"/>
    <w:rsid w:val="0013787F"/>
    <w:rsid w:val="001408AC"/>
    <w:rsid w:val="0014108C"/>
    <w:rsid w:val="00142871"/>
    <w:rsid w:val="001429B0"/>
    <w:rsid w:val="00142BAD"/>
    <w:rsid w:val="001430A8"/>
    <w:rsid w:val="001431B8"/>
    <w:rsid w:val="00143238"/>
    <w:rsid w:val="00143884"/>
    <w:rsid w:val="001445FA"/>
    <w:rsid w:val="00144A6E"/>
    <w:rsid w:val="00144B14"/>
    <w:rsid w:val="00145475"/>
    <w:rsid w:val="00145B8A"/>
    <w:rsid w:val="001461F8"/>
    <w:rsid w:val="00146B85"/>
    <w:rsid w:val="00146FDE"/>
    <w:rsid w:val="00147113"/>
    <w:rsid w:val="001472DD"/>
    <w:rsid w:val="0015000C"/>
    <w:rsid w:val="00150707"/>
    <w:rsid w:val="00150794"/>
    <w:rsid w:val="00150EBF"/>
    <w:rsid w:val="0015121E"/>
    <w:rsid w:val="00151352"/>
    <w:rsid w:val="001514E9"/>
    <w:rsid w:val="00151B99"/>
    <w:rsid w:val="001527DC"/>
    <w:rsid w:val="0015468B"/>
    <w:rsid w:val="00155528"/>
    <w:rsid w:val="001555D3"/>
    <w:rsid w:val="00155A6A"/>
    <w:rsid w:val="00155EAE"/>
    <w:rsid w:val="00156ACD"/>
    <w:rsid w:val="001576D6"/>
    <w:rsid w:val="00157ECD"/>
    <w:rsid w:val="001603B8"/>
    <w:rsid w:val="001608BE"/>
    <w:rsid w:val="00161693"/>
    <w:rsid w:val="00162260"/>
    <w:rsid w:val="00162624"/>
    <w:rsid w:val="00163129"/>
    <w:rsid w:val="00163B1D"/>
    <w:rsid w:val="00164AED"/>
    <w:rsid w:val="00164BA3"/>
    <w:rsid w:val="00165F97"/>
    <w:rsid w:val="001662EB"/>
    <w:rsid w:val="00167533"/>
    <w:rsid w:val="0017053C"/>
    <w:rsid w:val="00170FF5"/>
    <w:rsid w:val="00171190"/>
    <w:rsid w:val="00171ADD"/>
    <w:rsid w:val="00171BEE"/>
    <w:rsid w:val="001722C2"/>
    <w:rsid w:val="00172B94"/>
    <w:rsid w:val="00172C58"/>
    <w:rsid w:val="00174448"/>
    <w:rsid w:val="001747D2"/>
    <w:rsid w:val="00174AE1"/>
    <w:rsid w:val="001755FD"/>
    <w:rsid w:val="00175D91"/>
    <w:rsid w:val="00175D9E"/>
    <w:rsid w:val="00176167"/>
    <w:rsid w:val="00176586"/>
    <w:rsid w:val="001766A3"/>
    <w:rsid w:val="00176BC6"/>
    <w:rsid w:val="00176D19"/>
    <w:rsid w:val="00177140"/>
    <w:rsid w:val="001775B1"/>
    <w:rsid w:val="001778DE"/>
    <w:rsid w:val="00180DD2"/>
    <w:rsid w:val="00181508"/>
    <w:rsid w:val="0018167C"/>
    <w:rsid w:val="00182315"/>
    <w:rsid w:val="00182F8A"/>
    <w:rsid w:val="00183671"/>
    <w:rsid w:val="0018398F"/>
    <w:rsid w:val="00183C42"/>
    <w:rsid w:val="00184531"/>
    <w:rsid w:val="001847A9"/>
    <w:rsid w:val="00184E33"/>
    <w:rsid w:val="00185910"/>
    <w:rsid w:val="00186985"/>
    <w:rsid w:val="00186CE8"/>
    <w:rsid w:val="0018758F"/>
    <w:rsid w:val="00187F03"/>
    <w:rsid w:val="0019148B"/>
    <w:rsid w:val="001915AE"/>
    <w:rsid w:val="0019228C"/>
    <w:rsid w:val="00192F3B"/>
    <w:rsid w:val="0019361B"/>
    <w:rsid w:val="00193F89"/>
    <w:rsid w:val="00194512"/>
    <w:rsid w:val="00194793"/>
    <w:rsid w:val="00194C81"/>
    <w:rsid w:val="00194D10"/>
    <w:rsid w:val="001956E1"/>
    <w:rsid w:val="00195ACB"/>
    <w:rsid w:val="00195F7B"/>
    <w:rsid w:val="00196A22"/>
    <w:rsid w:val="00196AF0"/>
    <w:rsid w:val="00196CA3"/>
    <w:rsid w:val="0019735A"/>
    <w:rsid w:val="001A09BC"/>
    <w:rsid w:val="001A10F5"/>
    <w:rsid w:val="001A1C07"/>
    <w:rsid w:val="001A2106"/>
    <w:rsid w:val="001A272D"/>
    <w:rsid w:val="001A405B"/>
    <w:rsid w:val="001A466A"/>
    <w:rsid w:val="001A54D4"/>
    <w:rsid w:val="001A5A62"/>
    <w:rsid w:val="001A5A6A"/>
    <w:rsid w:val="001A73BB"/>
    <w:rsid w:val="001A7483"/>
    <w:rsid w:val="001A753F"/>
    <w:rsid w:val="001A7AE7"/>
    <w:rsid w:val="001A7E52"/>
    <w:rsid w:val="001B00E1"/>
    <w:rsid w:val="001B06CE"/>
    <w:rsid w:val="001B0DEF"/>
    <w:rsid w:val="001B0E5F"/>
    <w:rsid w:val="001B1950"/>
    <w:rsid w:val="001B1BC8"/>
    <w:rsid w:val="001B1D3F"/>
    <w:rsid w:val="001B228E"/>
    <w:rsid w:val="001B23B0"/>
    <w:rsid w:val="001B269A"/>
    <w:rsid w:val="001B2885"/>
    <w:rsid w:val="001B2B01"/>
    <w:rsid w:val="001B30AB"/>
    <w:rsid w:val="001B331F"/>
    <w:rsid w:val="001B3EE9"/>
    <w:rsid w:val="001B41EB"/>
    <w:rsid w:val="001B4447"/>
    <w:rsid w:val="001B4452"/>
    <w:rsid w:val="001B4498"/>
    <w:rsid w:val="001B568A"/>
    <w:rsid w:val="001B65CD"/>
    <w:rsid w:val="001B65EA"/>
    <w:rsid w:val="001B67C7"/>
    <w:rsid w:val="001B7B4B"/>
    <w:rsid w:val="001C1399"/>
    <w:rsid w:val="001C1C35"/>
    <w:rsid w:val="001C22E5"/>
    <w:rsid w:val="001C23E0"/>
    <w:rsid w:val="001C279F"/>
    <w:rsid w:val="001C309F"/>
    <w:rsid w:val="001C3688"/>
    <w:rsid w:val="001C376D"/>
    <w:rsid w:val="001C45D2"/>
    <w:rsid w:val="001C4969"/>
    <w:rsid w:val="001C4E93"/>
    <w:rsid w:val="001C5387"/>
    <w:rsid w:val="001C5A63"/>
    <w:rsid w:val="001C681B"/>
    <w:rsid w:val="001C73BE"/>
    <w:rsid w:val="001C7753"/>
    <w:rsid w:val="001C7BA1"/>
    <w:rsid w:val="001C7DAE"/>
    <w:rsid w:val="001D00BC"/>
    <w:rsid w:val="001D0223"/>
    <w:rsid w:val="001D11C8"/>
    <w:rsid w:val="001D149E"/>
    <w:rsid w:val="001D14E5"/>
    <w:rsid w:val="001D18AE"/>
    <w:rsid w:val="001D1D91"/>
    <w:rsid w:val="001D203F"/>
    <w:rsid w:val="001D35EA"/>
    <w:rsid w:val="001D492C"/>
    <w:rsid w:val="001D4E3C"/>
    <w:rsid w:val="001D51DC"/>
    <w:rsid w:val="001D56B0"/>
    <w:rsid w:val="001D5CC0"/>
    <w:rsid w:val="001D63A1"/>
    <w:rsid w:val="001D68E8"/>
    <w:rsid w:val="001D6B90"/>
    <w:rsid w:val="001D7D7C"/>
    <w:rsid w:val="001E0027"/>
    <w:rsid w:val="001E0512"/>
    <w:rsid w:val="001E20DF"/>
    <w:rsid w:val="001E24FF"/>
    <w:rsid w:val="001E295E"/>
    <w:rsid w:val="001E33CC"/>
    <w:rsid w:val="001E3460"/>
    <w:rsid w:val="001E3603"/>
    <w:rsid w:val="001E3878"/>
    <w:rsid w:val="001E4437"/>
    <w:rsid w:val="001E47CF"/>
    <w:rsid w:val="001E4F01"/>
    <w:rsid w:val="001E58F1"/>
    <w:rsid w:val="001E667B"/>
    <w:rsid w:val="001E78F3"/>
    <w:rsid w:val="001E7969"/>
    <w:rsid w:val="001F0672"/>
    <w:rsid w:val="001F0723"/>
    <w:rsid w:val="001F08E3"/>
    <w:rsid w:val="001F1579"/>
    <w:rsid w:val="001F33A0"/>
    <w:rsid w:val="001F50B2"/>
    <w:rsid w:val="001F5B3B"/>
    <w:rsid w:val="001F6612"/>
    <w:rsid w:val="001F6737"/>
    <w:rsid w:val="001F6B74"/>
    <w:rsid w:val="001F6FCD"/>
    <w:rsid w:val="001F74B6"/>
    <w:rsid w:val="00200A22"/>
    <w:rsid w:val="002017C8"/>
    <w:rsid w:val="002019D6"/>
    <w:rsid w:val="00201D61"/>
    <w:rsid w:val="0020251B"/>
    <w:rsid w:val="00202ABA"/>
    <w:rsid w:val="00202D5B"/>
    <w:rsid w:val="002046C1"/>
    <w:rsid w:val="00204FA0"/>
    <w:rsid w:val="00205C0C"/>
    <w:rsid w:val="00206349"/>
    <w:rsid w:val="0020654B"/>
    <w:rsid w:val="00207B37"/>
    <w:rsid w:val="00207F9F"/>
    <w:rsid w:val="00210BD4"/>
    <w:rsid w:val="00210E42"/>
    <w:rsid w:val="00211744"/>
    <w:rsid w:val="00211B8A"/>
    <w:rsid w:val="00211EA9"/>
    <w:rsid w:val="00212012"/>
    <w:rsid w:val="0021259A"/>
    <w:rsid w:val="002126F2"/>
    <w:rsid w:val="002130E6"/>
    <w:rsid w:val="00213710"/>
    <w:rsid w:val="00213906"/>
    <w:rsid w:val="00213B09"/>
    <w:rsid w:val="00214091"/>
    <w:rsid w:val="00214303"/>
    <w:rsid w:val="00215D8A"/>
    <w:rsid w:val="002171B8"/>
    <w:rsid w:val="0022030C"/>
    <w:rsid w:val="00221802"/>
    <w:rsid w:val="00221BA2"/>
    <w:rsid w:val="002220AB"/>
    <w:rsid w:val="00222EC6"/>
    <w:rsid w:val="0022319A"/>
    <w:rsid w:val="0022367E"/>
    <w:rsid w:val="00223C8E"/>
    <w:rsid w:val="00223DE8"/>
    <w:rsid w:val="0022402B"/>
    <w:rsid w:val="002240C4"/>
    <w:rsid w:val="002242B1"/>
    <w:rsid w:val="002244DE"/>
    <w:rsid w:val="00224BCD"/>
    <w:rsid w:val="00224CD3"/>
    <w:rsid w:val="00225F10"/>
    <w:rsid w:val="00226075"/>
    <w:rsid w:val="002262C8"/>
    <w:rsid w:val="00226C28"/>
    <w:rsid w:val="00226EB2"/>
    <w:rsid w:val="0022770F"/>
    <w:rsid w:val="00227A99"/>
    <w:rsid w:val="00227BA1"/>
    <w:rsid w:val="00227EA6"/>
    <w:rsid w:val="0023100C"/>
    <w:rsid w:val="00231381"/>
    <w:rsid w:val="00231D98"/>
    <w:rsid w:val="00231FDF"/>
    <w:rsid w:val="00232058"/>
    <w:rsid w:val="002323E6"/>
    <w:rsid w:val="00232929"/>
    <w:rsid w:val="002329BD"/>
    <w:rsid w:val="002335A4"/>
    <w:rsid w:val="002335D6"/>
    <w:rsid w:val="002339CB"/>
    <w:rsid w:val="00233E15"/>
    <w:rsid w:val="00233E2A"/>
    <w:rsid w:val="002344D6"/>
    <w:rsid w:val="00235DF7"/>
    <w:rsid w:val="002366E8"/>
    <w:rsid w:val="00236D7D"/>
    <w:rsid w:val="00236EE8"/>
    <w:rsid w:val="0023726F"/>
    <w:rsid w:val="00237292"/>
    <w:rsid w:val="00237C9C"/>
    <w:rsid w:val="00237DB7"/>
    <w:rsid w:val="00241E31"/>
    <w:rsid w:val="00242324"/>
    <w:rsid w:val="0024271E"/>
    <w:rsid w:val="00242A58"/>
    <w:rsid w:val="002439B1"/>
    <w:rsid w:val="00244A61"/>
    <w:rsid w:val="00244FC6"/>
    <w:rsid w:val="002452D9"/>
    <w:rsid w:val="002456A8"/>
    <w:rsid w:val="00245C56"/>
    <w:rsid w:val="00245D4F"/>
    <w:rsid w:val="00245F60"/>
    <w:rsid w:val="00246380"/>
    <w:rsid w:val="00246814"/>
    <w:rsid w:val="00247101"/>
    <w:rsid w:val="002472A1"/>
    <w:rsid w:val="002472B3"/>
    <w:rsid w:val="002478E1"/>
    <w:rsid w:val="00247F26"/>
    <w:rsid w:val="0025022A"/>
    <w:rsid w:val="002519AD"/>
    <w:rsid w:val="00252456"/>
    <w:rsid w:val="00252678"/>
    <w:rsid w:val="00252A7D"/>
    <w:rsid w:val="00252B81"/>
    <w:rsid w:val="00252D85"/>
    <w:rsid w:val="00253601"/>
    <w:rsid w:val="00254831"/>
    <w:rsid w:val="00254895"/>
    <w:rsid w:val="002549DF"/>
    <w:rsid w:val="00255122"/>
    <w:rsid w:val="002569A9"/>
    <w:rsid w:val="00256A4B"/>
    <w:rsid w:val="0025738E"/>
    <w:rsid w:val="002576E1"/>
    <w:rsid w:val="00260BB1"/>
    <w:rsid w:val="00261297"/>
    <w:rsid w:val="002616DC"/>
    <w:rsid w:val="00261786"/>
    <w:rsid w:val="00261996"/>
    <w:rsid w:val="00261D8D"/>
    <w:rsid w:val="00263041"/>
    <w:rsid w:val="002630A2"/>
    <w:rsid w:val="002630D5"/>
    <w:rsid w:val="0026318D"/>
    <w:rsid w:val="0026370C"/>
    <w:rsid w:val="002639AD"/>
    <w:rsid w:val="00263DA7"/>
    <w:rsid w:val="00264019"/>
    <w:rsid w:val="00264478"/>
    <w:rsid w:val="00264F65"/>
    <w:rsid w:val="002654E5"/>
    <w:rsid w:val="00265513"/>
    <w:rsid w:val="00266088"/>
    <w:rsid w:val="002661F8"/>
    <w:rsid w:val="0026656D"/>
    <w:rsid w:val="002674BA"/>
    <w:rsid w:val="00267E73"/>
    <w:rsid w:val="002705A6"/>
    <w:rsid w:val="00270A98"/>
    <w:rsid w:val="00270B18"/>
    <w:rsid w:val="002715F4"/>
    <w:rsid w:val="00271AC3"/>
    <w:rsid w:val="002727FC"/>
    <w:rsid w:val="00272CDF"/>
    <w:rsid w:val="00272CE1"/>
    <w:rsid w:val="00272FAB"/>
    <w:rsid w:val="00273519"/>
    <w:rsid w:val="00273D44"/>
    <w:rsid w:val="00273ED6"/>
    <w:rsid w:val="0027450E"/>
    <w:rsid w:val="0027515E"/>
    <w:rsid w:val="002752BF"/>
    <w:rsid w:val="0027556B"/>
    <w:rsid w:val="00275CA1"/>
    <w:rsid w:val="00276158"/>
    <w:rsid w:val="0027695F"/>
    <w:rsid w:val="00276F38"/>
    <w:rsid w:val="002801A6"/>
    <w:rsid w:val="00280241"/>
    <w:rsid w:val="00282091"/>
    <w:rsid w:val="002821E1"/>
    <w:rsid w:val="002821F4"/>
    <w:rsid w:val="00284374"/>
    <w:rsid w:val="00284B0A"/>
    <w:rsid w:val="0028563C"/>
    <w:rsid w:val="00285D59"/>
    <w:rsid w:val="0028732E"/>
    <w:rsid w:val="00287343"/>
    <w:rsid w:val="00287A06"/>
    <w:rsid w:val="00287F45"/>
    <w:rsid w:val="002900C9"/>
    <w:rsid w:val="00291EF7"/>
    <w:rsid w:val="00291FE5"/>
    <w:rsid w:val="00292422"/>
    <w:rsid w:val="002939A2"/>
    <w:rsid w:val="00293E0D"/>
    <w:rsid w:val="002941C4"/>
    <w:rsid w:val="0029447C"/>
    <w:rsid w:val="002945A8"/>
    <w:rsid w:val="00294BF5"/>
    <w:rsid w:val="00294D80"/>
    <w:rsid w:val="0029561B"/>
    <w:rsid w:val="002959A6"/>
    <w:rsid w:val="00296346"/>
    <w:rsid w:val="00296A79"/>
    <w:rsid w:val="0029736A"/>
    <w:rsid w:val="002A0054"/>
    <w:rsid w:val="002A0C60"/>
    <w:rsid w:val="002A0FF5"/>
    <w:rsid w:val="002A10C9"/>
    <w:rsid w:val="002A180F"/>
    <w:rsid w:val="002A1ECC"/>
    <w:rsid w:val="002A24FE"/>
    <w:rsid w:val="002A2988"/>
    <w:rsid w:val="002A3414"/>
    <w:rsid w:val="002A438B"/>
    <w:rsid w:val="002A4448"/>
    <w:rsid w:val="002A48B4"/>
    <w:rsid w:val="002A4E8A"/>
    <w:rsid w:val="002A5069"/>
    <w:rsid w:val="002A54A1"/>
    <w:rsid w:val="002A5649"/>
    <w:rsid w:val="002A6126"/>
    <w:rsid w:val="002A622E"/>
    <w:rsid w:val="002A62D9"/>
    <w:rsid w:val="002A6A4D"/>
    <w:rsid w:val="002A6D2D"/>
    <w:rsid w:val="002A7C79"/>
    <w:rsid w:val="002B09C1"/>
    <w:rsid w:val="002B1EF0"/>
    <w:rsid w:val="002B274D"/>
    <w:rsid w:val="002B2EF6"/>
    <w:rsid w:val="002B3505"/>
    <w:rsid w:val="002B4A2B"/>
    <w:rsid w:val="002B6FDF"/>
    <w:rsid w:val="002B71D6"/>
    <w:rsid w:val="002B7293"/>
    <w:rsid w:val="002B7A2B"/>
    <w:rsid w:val="002C0CBC"/>
    <w:rsid w:val="002C1128"/>
    <w:rsid w:val="002C29F9"/>
    <w:rsid w:val="002C370F"/>
    <w:rsid w:val="002C3ACF"/>
    <w:rsid w:val="002C3B6B"/>
    <w:rsid w:val="002C4BE7"/>
    <w:rsid w:val="002C5027"/>
    <w:rsid w:val="002C637D"/>
    <w:rsid w:val="002C6A1C"/>
    <w:rsid w:val="002C712D"/>
    <w:rsid w:val="002C74C3"/>
    <w:rsid w:val="002C7653"/>
    <w:rsid w:val="002D0238"/>
    <w:rsid w:val="002D0C00"/>
    <w:rsid w:val="002D1106"/>
    <w:rsid w:val="002D1816"/>
    <w:rsid w:val="002D1918"/>
    <w:rsid w:val="002D1DEC"/>
    <w:rsid w:val="002D235A"/>
    <w:rsid w:val="002D32A2"/>
    <w:rsid w:val="002D4AD8"/>
    <w:rsid w:val="002D4C31"/>
    <w:rsid w:val="002D513B"/>
    <w:rsid w:val="002D5A3E"/>
    <w:rsid w:val="002D5D13"/>
    <w:rsid w:val="002D60BB"/>
    <w:rsid w:val="002D6879"/>
    <w:rsid w:val="002D6C37"/>
    <w:rsid w:val="002D7F55"/>
    <w:rsid w:val="002E16D8"/>
    <w:rsid w:val="002E1ACF"/>
    <w:rsid w:val="002E1AE7"/>
    <w:rsid w:val="002E1D4B"/>
    <w:rsid w:val="002E2AE3"/>
    <w:rsid w:val="002E3015"/>
    <w:rsid w:val="002E331E"/>
    <w:rsid w:val="002E37DD"/>
    <w:rsid w:val="002E38D4"/>
    <w:rsid w:val="002E40A6"/>
    <w:rsid w:val="002E40AE"/>
    <w:rsid w:val="002E40DF"/>
    <w:rsid w:val="002E4833"/>
    <w:rsid w:val="002E497E"/>
    <w:rsid w:val="002E533D"/>
    <w:rsid w:val="002E54A6"/>
    <w:rsid w:val="002E5E8E"/>
    <w:rsid w:val="002E5FA6"/>
    <w:rsid w:val="002E6262"/>
    <w:rsid w:val="002E6480"/>
    <w:rsid w:val="002E65DE"/>
    <w:rsid w:val="002E6704"/>
    <w:rsid w:val="002E6F82"/>
    <w:rsid w:val="002E736B"/>
    <w:rsid w:val="002E77D9"/>
    <w:rsid w:val="002E7B4F"/>
    <w:rsid w:val="002F03DB"/>
    <w:rsid w:val="002F04EC"/>
    <w:rsid w:val="002F1D1C"/>
    <w:rsid w:val="002F228C"/>
    <w:rsid w:val="002F235C"/>
    <w:rsid w:val="002F237F"/>
    <w:rsid w:val="002F29EE"/>
    <w:rsid w:val="002F2D83"/>
    <w:rsid w:val="002F2E03"/>
    <w:rsid w:val="002F322A"/>
    <w:rsid w:val="002F3694"/>
    <w:rsid w:val="002F3810"/>
    <w:rsid w:val="002F3C0E"/>
    <w:rsid w:val="002F3E61"/>
    <w:rsid w:val="002F498E"/>
    <w:rsid w:val="002F4B8B"/>
    <w:rsid w:val="002F4D92"/>
    <w:rsid w:val="002F4D95"/>
    <w:rsid w:val="002F5060"/>
    <w:rsid w:val="002F5741"/>
    <w:rsid w:val="002F6EAD"/>
    <w:rsid w:val="002F6F5A"/>
    <w:rsid w:val="002F77B7"/>
    <w:rsid w:val="002F7908"/>
    <w:rsid w:val="002F79DD"/>
    <w:rsid w:val="002F7A2F"/>
    <w:rsid w:val="002F7CA9"/>
    <w:rsid w:val="00300297"/>
    <w:rsid w:val="0030066A"/>
    <w:rsid w:val="00300E1D"/>
    <w:rsid w:val="003014B2"/>
    <w:rsid w:val="0030164D"/>
    <w:rsid w:val="00301AC6"/>
    <w:rsid w:val="00301C33"/>
    <w:rsid w:val="003029D5"/>
    <w:rsid w:val="00302C58"/>
    <w:rsid w:val="00303417"/>
    <w:rsid w:val="003038E1"/>
    <w:rsid w:val="00303F86"/>
    <w:rsid w:val="0030404B"/>
    <w:rsid w:val="003042F6"/>
    <w:rsid w:val="00304CD9"/>
    <w:rsid w:val="00305228"/>
    <w:rsid w:val="0030601D"/>
    <w:rsid w:val="003063D2"/>
    <w:rsid w:val="00306440"/>
    <w:rsid w:val="00307822"/>
    <w:rsid w:val="003100EE"/>
    <w:rsid w:val="0031067C"/>
    <w:rsid w:val="0031095E"/>
    <w:rsid w:val="00310997"/>
    <w:rsid w:val="00310BD6"/>
    <w:rsid w:val="00310F82"/>
    <w:rsid w:val="003117F3"/>
    <w:rsid w:val="00312B9B"/>
    <w:rsid w:val="00313586"/>
    <w:rsid w:val="003135B9"/>
    <w:rsid w:val="0031371F"/>
    <w:rsid w:val="00313EA4"/>
    <w:rsid w:val="00314744"/>
    <w:rsid w:val="00314C2A"/>
    <w:rsid w:val="00314EA2"/>
    <w:rsid w:val="0031612B"/>
    <w:rsid w:val="00316FBE"/>
    <w:rsid w:val="00317422"/>
    <w:rsid w:val="003175E9"/>
    <w:rsid w:val="00317C96"/>
    <w:rsid w:val="00317CC3"/>
    <w:rsid w:val="00320278"/>
    <w:rsid w:val="00320DC7"/>
    <w:rsid w:val="00320F11"/>
    <w:rsid w:val="00322BF6"/>
    <w:rsid w:val="00322E6A"/>
    <w:rsid w:val="003230C3"/>
    <w:rsid w:val="00323245"/>
    <w:rsid w:val="003247E5"/>
    <w:rsid w:val="00324FBB"/>
    <w:rsid w:val="00325AF2"/>
    <w:rsid w:val="00326AA8"/>
    <w:rsid w:val="003274CD"/>
    <w:rsid w:val="00327FD4"/>
    <w:rsid w:val="003301EA"/>
    <w:rsid w:val="00330BD1"/>
    <w:rsid w:val="00330EA0"/>
    <w:rsid w:val="00331E56"/>
    <w:rsid w:val="0033275B"/>
    <w:rsid w:val="00332B08"/>
    <w:rsid w:val="00333763"/>
    <w:rsid w:val="003347A5"/>
    <w:rsid w:val="00334AB7"/>
    <w:rsid w:val="003363C1"/>
    <w:rsid w:val="0033672D"/>
    <w:rsid w:val="00336790"/>
    <w:rsid w:val="00336E15"/>
    <w:rsid w:val="00337631"/>
    <w:rsid w:val="00337A93"/>
    <w:rsid w:val="00337EDC"/>
    <w:rsid w:val="00340CE0"/>
    <w:rsid w:val="00340D8B"/>
    <w:rsid w:val="00340E93"/>
    <w:rsid w:val="0034104A"/>
    <w:rsid w:val="00341AB7"/>
    <w:rsid w:val="00341B45"/>
    <w:rsid w:val="00341BBF"/>
    <w:rsid w:val="003423BE"/>
    <w:rsid w:val="00342674"/>
    <w:rsid w:val="00343177"/>
    <w:rsid w:val="003437CE"/>
    <w:rsid w:val="00343D64"/>
    <w:rsid w:val="00343E53"/>
    <w:rsid w:val="003447B3"/>
    <w:rsid w:val="00344BD8"/>
    <w:rsid w:val="00346232"/>
    <w:rsid w:val="003468F4"/>
    <w:rsid w:val="00346D55"/>
    <w:rsid w:val="00347C93"/>
    <w:rsid w:val="00350040"/>
    <w:rsid w:val="00350128"/>
    <w:rsid w:val="003503D7"/>
    <w:rsid w:val="00350814"/>
    <w:rsid w:val="00350E77"/>
    <w:rsid w:val="00350F9D"/>
    <w:rsid w:val="0035147A"/>
    <w:rsid w:val="00351592"/>
    <w:rsid w:val="00351C96"/>
    <w:rsid w:val="00351C9E"/>
    <w:rsid w:val="00351EE8"/>
    <w:rsid w:val="00352633"/>
    <w:rsid w:val="00352791"/>
    <w:rsid w:val="00352898"/>
    <w:rsid w:val="00352F15"/>
    <w:rsid w:val="00355439"/>
    <w:rsid w:val="00355680"/>
    <w:rsid w:val="00355A42"/>
    <w:rsid w:val="00355AEA"/>
    <w:rsid w:val="003563A9"/>
    <w:rsid w:val="003565C4"/>
    <w:rsid w:val="003569F0"/>
    <w:rsid w:val="00356E29"/>
    <w:rsid w:val="00357285"/>
    <w:rsid w:val="003574BD"/>
    <w:rsid w:val="003576C2"/>
    <w:rsid w:val="003577F8"/>
    <w:rsid w:val="00357B97"/>
    <w:rsid w:val="00357E6A"/>
    <w:rsid w:val="0036072B"/>
    <w:rsid w:val="003607EE"/>
    <w:rsid w:val="00360B23"/>
    <w:rsid w:val="00360F69"/>
    <w:rsid w:val="003615EF"/>
    <w:rsid w:val="00361704"/>
    <w:rsid w:val="0036227A"/>
    <w:rsid w:val="003628D4"/>
    <w:rsid w:val="00362FE6"/>
    <w:rsid w:val="00363222"/>
    <w:rsid w:val="0036341D"/>
    <w:rsid w:val="00363529"/>
    <w:rsid w:val="00363980"/>
    <w:rsid w:val="0036430A"/>
    <w:rsid w:val="00364397"/>
    <w:rsid w:val="0036465C"/>
    <w:rsid w:val="00364AFB"/>
    <w:rsid w:val="00365180"/>
    <w:rsid w:val="0036519C"/>
    <w:rsid w:val="0036553A"/>
    <w:rsid w:val="0036557D"/>
    <w:rsid w:val="003655F3"/>
    <w:rsid w:val="00366244"/>
    <w:rsid w:val="003672B3"/>
    <w:rsid w:val="0036752E"/>
    <w:rsid w:val="00370F6A"/>
    <w:rsid w:val="0037112E"/>
    <w:rsid w:val="00371643"/>
    <w:rsid w:val="00371F51"/>
    <w:rsid w:val="00371F80"/>
    <w:rsid w:val="003726C0"/>
    <w:rsid w:val="0037278B"/>
    <w:rsid w:val="0037340B"/>
    <w:rsid w:val="00373EDC"/>
    <w:rsid w:val="003740EB"/>
    <w:rsid w:val="00375090"/>
    <w:rsid w:val="003760EF"/>
    <w:rsid w:val="003766B2"/>
    <w:rsid w:val="00377045"/>
    <w:rsid w:val="003803D8"/>
    <w:rsid w:val="00380951"/>
    <w:rsid w:val="00380DD3"/>
    <w:rsid w:val="0038120D"/>
    <w:rsid w:val="003823FF"/>
    <w:rsid w:val="00382895"/>
    <w:rsid w:val="00382E34"/>
    <w:rsid w:val="00382FA5"/>
    <w:rsid w:val="003847A0"/>
    <w:rsid w:val="00384A48"/>
    <w:rsid w:val="00386CB0"/>
    <w:rsid w:val="003870C6"/>
    <w:rsid w:val="0038736F"/>
    <w:rsid w:val="00387B6B"/>
    <w:rsid w:val="00387EF4"/>
    <w:rsid w:val="00390549"/>
    <w:rsid w:val="00390FA8"/>
    <w:rsid w:val="00391343"/>
    <w:rsid w:val="00391574"/>
    <w:rsid w:val="00391699"/>
    <w:rsid w:val="00391AA8"/>
    <w:rsid w:val="003923E5"/>
    <w:rsid w:val="003928D5"/>
    <w:rsid w:val="00392B00"/>
    <w:rsid w:val="00393E83"/>
    <w:rsid w:val="003951AE"/>
    <w:rsid w:val="003951D1"/>
    <w:rsid w:val="003951DD"/>
    <w:rsid w:val="003953D6"/>
    <w:rsid w:val="00395CAB"/>
    <w:rsid w:val="0039611C"/>
    <w:rsid w:val="00396497"/>
    <w:rsid w:val="00396E51"/>
    <w:rsid w:val="0039759F"/>
    <w:rsid w:val="00397994"/>
    <w:rsid w:val="003A0C6A"/>
    <w:rsid w:val="003A0FDF"/>
    <w:rsid w:val="003A196E"/>
    <w:rsid w:val="003A1D3E"/>
    <w:rsid w:val="003A1D5C"/>
    <w:rsid w:val="003A220F"/>
    <w:rsid w:val="003A2408"/>
    <w:rsid w:val="003A3402"/>
    <w:rsid w:val="003A3A87"/>
    <w:rsid w:val="003A40A7"/>
    <w:rsid w:val="003A4559"/>
    <w:rsid w:val="003A4A66"/>
    <w:rsid w:val="003A5615"/>
    <w:rsid w:val="003A6572"/>
    <w:rsid w:val="003A69E8"/>
    <w:rsid w:val="003A6DC8"/>
    <w:rsid w:val="003A7464"/>
    <w:rsid w:val="003A770B"/>
    <w:rsid w:val="003A79B7"/>
    <w:rsid w:val="003A7B5D"/>
    <w:rsid w:val="003B00A3"/>
    <w:rsid w:val="003B0980"/>
    <w:rsid w:val="003B13D5"/>
    <w:rsid w:val="003B1ADD"/>
    <w:rsid w:val="003B23AE"/>
    <w:rsid w:val="003B2B22"/>
    <w:rsid w:val="003B2C5D"/>
    <w:rsid w:val="003B2F21"/>
    <w:rsid w:val="003B34BA"/>
    <w:rsid w:val="003B372A"/>
    <w:rsid w:val="003B3F93"/>
    <w:rsid w:val="003B409C"/>
    <w:rsid w:val="003B40D0"/>
    <w:rsid w:val="003B42A5"/>
    <w:rsid w:val="003B493F"/>
    <w:rsid w:val="003B4D8A"/>
    <w:rsid w:val="003B4E77"/>
    <w:rsid w:val="003B57E1"/>
    <w:rsid w:val="003B5885"/>
    <w:rsid w:val="003B5890"/>
    <w:rsid w:val="003B5D5A"/>
    <w:rsid w:val="003B5E2E"/>
    <w:rsid w:val="003B5F9A"/>
    <w:rsid w:val="003B6BDE"/>
    <w:rsid w:val="003C10F1"/>
    <w:rsid w:val="003C13C2"/>
    <w:rsid w:val="003C15CE"/>
    <w:rsid w:val="003C1654"/>
    <w:rsid w:val="003C2BCE"/>
    <w:rsid w:val="003C34E4"/>
    <w:rsid w:val="003C3621"/>
    <w:rsid w:val="003C3CB2"/>
    <w:rsid w:val="003C4143"/>
    <w:rsid w:val="003C4F57"/>
    <w:rsid w:val="003C53E3"/>
    <w:rsid w:val="003C66F6"/>
    <w:rsid w:val="003C6C31"/>
    <w:rsid w:val="003C7A91"/>
    <w:rsid w:val="003D0383"/>
    <w:rsid w:val="003D0A99"/>
    <w:rsid w:val="003D0BC2"/>
    <w:rsid w:val="003D0E05"/>
    <w:rsid w:val="003D1097"/>
    <w:rsid w:val="003D13BE"/>
    <w:rsid w:val="003D1448"/>
    <w:rsid w:val="003D1DF7"/>
    <w:rsid w:val="003D23E7"/>
    <w:rsid w:val="003D25A3"/>
    <w:rsid w:val="003D27F7"/>
    <w:rsid w:val="003D3200"/>
    <w:rsid w:val="003D35BE"/>
    <w:rsid w:val="003D3D30"/>
    <w:rsid w:val="003D3E7A"/>
    <w:rsid w:val="003D487C"/>
    <w:rsid w:val="003D50CB"/>
    <w:rsid w:val="003D5465"/>
    <w:rsid w:val="003D5618"/>
    <w:rsid w:val="003D58D2"/>
    <w:rsid w:val="003D5964"/>
    <w:rsid w:val="003D6279"/>
    <w:rsid w:val="003D6776"/>
    <w:rsid w:val="003D68B2"/>
    <w:rsid w:val="003D6DED"/>
    <w:rsid w:val="003D7404"/>
    <w:rsid w:val="003D74EF"/>
    <w:rsid w:val="003D7812"/>
    <w:rsid w:val="003D79B3"/>
    <w:rsid w:val="003D79EF"/>
    <w:rsid w:val="003D7A4F"/>
    <w:rsid w:val="003D7AED"/>
    <w:rsid w:val="003E0887"/>
    <w:rsid w:val="003E1D98"/>
    <w:rsid w:val="003E2F87"/>
    <w:rsid w:val="003E4041"/>
    <w:rsid w:val="003E44EE"/>
    <w:rsid w:val="003E4CEE"/>
    <w:rsid w:val="003E4F6E"/>
    <w:rsid w:val="003E5254"/>
    <w:rsid w:val="003E5A6A"/>
    <w:rsid w:val="003E6F40"/>
    <w:rsid w:val="003E70EC"/>
    <w:rsid w:val="003E713A"/>
    <w:rsid w:val="003E7198"/>
    <w:rsid w:val="003E78B4"/>
    <w:rsid w:val="003F00DA"/>
    <w:rsid w:val="003F06C1"/>
    <w:rsid w:val="003F06E1"/>
    <w:rsid w:val="003F2C62"/>
    <w:rsid w:val="003F2DB7"/>
    <w:rsid w:val="003F32DB"/>
    <w:rsid w:val="003F3338"/>
    <w:rsid w:val="003F35B7"/>
    <w:rsid w:val="003F3F18"/>
    <w:rsid w:val="003F4466"/>
    <w:rsid w:val="003F47E8"/>
    <w:rsid w:val="003F4894"/>
    <w:rsid w:val="003F48C9"/>
    <w:rsid w:val="003F4945"/>
    <w:rsid w:val="003F7356"/>
    <w:rsid w:val="003F73E6"/>
    <w:rsid w:val="003F7487"/>
    <w:rsid w:val="003F7D31"/>
    <w:rsid w:val="00400514"/>
    <w:rsid w:val="004009EA"/>
    <w:rsid w:val="0040122E"/>
    <w:rsid w:val="004012A5"/>
    <w:rsid w:val="004014C4"/>
    <w:rsid w:val="00401576"/>
    <w:rsid w:val="004017E4"/>
    <w:rsid w:val="00401BE4"/>
    <w:rsid w:val="00402F0D"/>
    <w:rsid w:val="0040389A"/>
    <w:rsid w:val="00404904"/>
    <w:rsid w:val="00406013"/>
    <w:rsid w:val="0040720C"/>
    <w:rsid w:val="0040728A"/>
    <w:rsid w:val="00407B44"/>
    <w:rsid w:val="00407F0F"/>
    <w:rsid w:val="0041086A"/>
    <w:rsid w:val="00410C2A"/>
    <w:rsid w:val="00410D0D"/>
    <w:rsid w:val="00411936"/>
    <w:rsid w:val="004124C1"/>
    <w:rsid w:val="004124EF"/>
    <w:rsid w:val="00412D05"/>
    <w:rsid w:val="00413A75"/>
    <w:rsid w:val="00413C3C"/>
    <w:rsid w:val="0041445D"/>
    <w:rsid w:val="00414A54"/>
    <w:rsid w:val="00416037"/>
    <w:rsid w:val="004166E2"/>
    <w:rsid w:val="004170F6"/>
    <w:rsid w:val="0041723E"/>
    <w:rsid w:val="00417B27"/>
    <w:rsid w:val="0042069E"/>
    <w:rsid w:val="00420FD6"/>
    <w:rsid w:val="00421432"/>
    <w:rsid w:val="00421783"/>
    <w:rsid w:val="0042185C"/>
    <w:rsid w:val="00421C98"/>
    <w:rsid w:val="0042280C"/>
    <w:rsid w:val="004228F7"/>
    <w:rsid w:val="00423965"/>
    <w:rsid w:val="00423974"/>
    <w:rsid w:val="00423A27"/>
    <w:rsid w:val="00423FF6"/>
    <w:rsid w:val="00425095"/>
    <w:rsid w:val="00425641"/>
    <w:rsid w:val="0042566B"/>
    <w:rsid w:val="0042579E"/>
    <w:rsid w:val="0042633C"/>
    <w:rsid w:val="004264FB"/>
    <w:rsid w:val="00426943"/>
    <w:rsid w:val="00426BB2"/>
    <w:rsid w:val="0042746F"/>
    <w:rsid w:val="00427764"/>
    <w:rsid w:val="004303F9"/>
    <w:rsid w:val="0043049A"/>
    <w:rsid w:val="00430FB0"/>
    <w:rsid w:val="00432A67"/>
    <w:rsid w:val="00432BFE"/>
    <w:rsid w:val="00433A6F"/>
    <w:rsid w:val="00433B40"/>
    <w:rsid w:val="0043411F"/>
    <w:rsid w:val="0043434B"/>
    <w:rsid w:val="00435626"/>
    <w:rsid w:val="004366E1"/>
    <w:rsid w:val="00436B49"/>
    <w:rsid w:val="00436F24"/>
    <w:rsid w:val="004371EF"/>
    <w:rsid w:val="00440AA9"/>
    <w:rsid w:val="00441651"/>
    <w:rsid w:val="004418FB"/>
    <w:rsid w:val="004419DF"/>
    <w:rsid w:val="00441D46"/>
    <w:rsid w:val="00443032"/>
    <w:rsid w:val="004431F1"/>
    <w:rsid w:val="00443630"/>
    <w:rsid w:val="00443781"/>
    <w:rsid w:val="00444418"/>
    <w:rsid w:val="004447A6"/>
    <w:rsid w:val="00444ABA"/>
    <w:rsid w:val="00444C2D"/>
    <w:rsid w:val="00445040"/>
    <w:rsid w:val="0044540A"/>
    <w:rsid w:val="00445918"/>
    <w:rsid w:val="0044605C"/>
    <w:rsid w:val="004469DB"/>
    <w:rsid w:val="00446F0B"/>
    <w:rsid w:val="00450BE2"/>
    <w:rsid w:val="00451133"/>
    <w:rsid w:val="00451BF7"/>
    <w:rsid w:val="00451C39"/>
    <w:rsid w:val="00451CB5"/>
    <w:rsid w:val="004522C5"/>
    <w:rsid w:val="004529FE"/>
    <w:rsid w:val="0045341D"/>
    <w:rsid w:val="00453651"/>
    <w:rsid w:val="00453A96"/>
    <w:rsid w:val="0045436F"/>
    <w:rsid w:val="00454482"/>
    <w:rsid w:val="004544F5"/>
    <w:rsid w:val="0045463B"/>
    <w:rsid w:val="00454895"/>
    <w:rsid w:val="00454AD7"/>
    <w:rsid w:val="0045528C"/>
    <w:rsid w:val="004552DE"/>
    <w:rsid w:val="00455310"/>
    <w:rsid w:val="00455E87"/>
    <w:rsid w:val="004560E8"/>
    <w:rsid w:val="0045616E"/>
    <w:rsid w:val="00456998"/>
    <w:rsid w:val="00456DC4"/>
    <w:rsid w:val="004571EE"/>
    <w:rsid w:val="0045778D"/>
    <w:rsid w:val="004579EA"/>
    <w:rsid w:val="00460733"/>
    <w:rsid w:val="004607B6"/>
    <w:rsid w:val="00460F18"/>
    <w:rsid w:val="004614AD"/>
    <w:rsid w:val="004614E3"/>
    <w:rsid w:val="00461926"/>
    <w:rsid w:val="00461E04"/>
    <w:rsid w:val="00462E1C"/>
    <w:rsid w:val="00463210"/>
    <w:rsid w:val="00463887"/>
    <w:rsid w:val="00463D0F"/>
    <w:rsid w:val="00463E26"/>
    <w:rsid w:val="00464879"/>
    <w:rsid w:val="004653BD"/>
    <w:rsid w:val="00465785"/>
    <w:rsid w:val="00465C30"/>
    <w:rsid w:val="00465CCD"/>
    <w:rsid w:val="004665E4"/>
    <w:rsid w:val="0046712A"/>
    <w:rsid w:val="004675CB"/>
    <w:rsid w:val="00467F70"/>
    <w:rsid w:val="00467F91"/>
    <w:rsid w:val="004705C0"/>
    <w:rsid w:val="004707D5"/>
    <w:rsid w:val="00470AE1"/>
    <w:rsid w:val="00470E36"/>
    <w:rsid w:val="004714FB"/>
    <w:rsid w:val="00471831"/>
    <w:rsid w:val="00472362"/>
    <w:rsid w:val="004724CD"/>
    <w:rsid w:val="004727C3"/>
    <w:rsid w:val="00472A82"/>
    <w:rsid w:val="004735D8"/>
    <w:rsid w:val="004737BD"/>
    <w:rsid w:val="004738B0"/>
    <w:rsid w:val="00473B98"/>
    <w:rsid w:val="00473D9A"/>
    <w:rsid w:val="00475E00"/>
    <w:rsid w:val="0047647B"/>
    <w:rsid w:val="0047784F"/>
    <w:rsid w:val="00477BCD"/>
    <w:rsid w:val="00480077"/>
    <w:rsid w:val="004800D5"/>
    <w:rsid w:val="00480254"/>
    <w:rsid w:val="004814E4"/>
    <w:rsid w:val="00482499"/>
    <w:rsid w:val="0048352B"/>
    <w:rsid w:val="00484154"/>
    <w:rsid w:val="004843F0"/>
    <w:rsid w:val="004848C2"/>
    <w:rsid w:val="00484F17"/>
    <w:rsid w:val="00485225"/>
    <w:rsid w:val="00485549"/>
    <w:rsid w:val="004858C6"/>
    <w:rsid w:val="00485D27"/>
    <w:rsid w:val="00485FA4"/>
    <w:rsid w:val="00486635"/>
    <w:rsid w:val="00486B52"/>
    <w:rsid w:val="00486C54"/>
    <w:rsid w:val="00486C7E"/>
    <w:rsid w:val="00487AB6"/>
    <w:rsid w:val="00487D13"/>
    <w:rsid w:val="0049006E"/>
    <w:rsid w:val="00490411"/>
    <w:rsid w:val="00490740"/>
    <w:rsid w:val="004907B5"/>
    <w:rsid w:val="004907BA"/>
    <w:rsid w:val="00490DF3"/>
    <w:rsid w:val="00491640"/>
    <w:rsid w:val="00491846"/>
    <w:rsid w:val="00491EFA"/>
    <w:rsid w:val="0049211E"/>
    <w:rsid w:val="00492697"/>
    <w:rsid w:val="004929E2"/>
    <w:rsid w:val="00492A11"/>
    <w:rsid w:val="0049372D"/>
    <w:rsid w:val="00493D7E"/>
    <w:rsid w:val="00493EE6"/>
    <w:rsid w:val="0049484E"/>
    <w:rsid w:val="0049488D"/>
    <w:rsid w:val="004949A7"/>
    <w:rsid w:val="00494B5D"/>
    <w:rsid w:val="0049534B"/>
    <w:rsid w:val="00495DBE"/>
    <w:rsid w:val="00495F05"/>
    <w:rsid w:val="00496320"/>
    <w:rsid w:val="0049720A"/>
    <w:rsid w:val="00497258"/>
    <w:rsid w:val="004975D4"/>
    <w:rsid w:val="004A01A0"/>
    <w:rsid w:val="004A027F"/>
    <w:rsid w:val="004A038D"/>
    <w:rsid w:val="004A14D9"/>
    <w:rsid w:val="004A186C"/>
    <w:rsid w:val="004A1A36"/>
    <w:rsid w:val="004A2B29"/>
    <w:rsid w:val="004A3906"/>
    <w:rsid w:val="004A39AF"/>
    <w:rsid w:val="004A40FB"/>
    <w:rsid w:val="004A4B98"/>
    <w:rsid w:val="004A4FE6"/>
    <w:rsid w:val="004A5F9F"/>
    <w:rsid w:val="004A60C2"/>
    <w:rsid w:val="004A62DA"/>
    <w:rsid w:val="004A79B7"/>
    <w:rsid w:val="004A7F6D"/>
    <w:rsid w:val="004B011B"/>
    <w:rsid w:val="004B05C2"/>
    <w:rsid w:val="004B1927"/>
    <w:rsid w:val="004B1ECA"/>
    <w:rsid w:val="004B2D62"/>
    <w:rsid w:val="004B2FF6"/>
    <w:rsid w:val="004B3176"/>
    <w:rsid w:val="004B3392"/>
    <w:rsid w:val="004B3CF1"/>
    <w:rsid w:val="004B4826"/>
    <w:rsid w:val="004B4BEE"/>
    <w:rsid w:val="004B4CEF"/>
    <w:rsid w:val="004B52D4"/>
    <w:rsid w:val="004B538F"/>
    <w:rsid w:val="004B5931"/>
    <w:rsid w:val="004B5A5A"/>
    <w:rsid w:val="004B64A3"/>
    <w:rsid w:val="004B66C3"/>
    <w:rsid w:val="004B6C29"/>
    <w:rsid w:val="004B6CF7"/>
    <w:rsid w:val="004B727A"/>
    <w:rsid w:val="004B735A"/>
    <w:rsid w:val="004B76D2"/>
    <w:rsid w:val="004B7990"/>
    <w:rsid w:val="004C009D"/>
    <w:rsid w:val="004C02BA"/>
    <w:rsid w:val="004C0434"/>
    <w:rsid w:val="004C1564"/>
    <w:rsid w:val="004C15B7"/>
    <w:rsid w:val="004C1EAA"/>
    <w:rsid w:val="004C1EFD"/>
    <w:rsid w:val="004C1FED"/>
    <w:rsid w:val="004C2289"/>
    <w:rsid w:val="004C2933"/>
    <w:rsid w:val="004C294F"/>
    <w:rsid w:val="004C2BA4"/>
    <w:rsid w:val="004C2DAD"/>
    <w:rsid w:val="004C2FC5"/>
    <w:rsid w:val="004C350D"/>
    <w:rsid w:val="004C3757"/>
    <w:rsid w:val="004C3D9C"/>
    <w:rsid w:val="004C3E94"/>
    <w:rsid w:val="004C40BD"/>
    <w:rsid w:val="004C40C6"/>
    <w:rsid w:val="004C4166"/>
    <w:rsid w:val="004C4202"/>
    <w:rsid w:val="004C44B3"/>
    <w:rsid w:val="004C47FA"/>
    <w:rsid w:val="004C4B4A"/>
    <w:rsid w:val="004C6ABE"/>
    <w:rsid w:val="004C7768"/>
    <w:rsid w:val="004C7F70"/>
    <w:rsid w:val="004D080D"/>
    <w:rsid w:val="004D0A29"/>
    <w:rsid w:val="004D0D46"/>
    <w:rsid w:val="004D167F"/>
    <w:rsid w:val="004D1BE1"/>
    <w:rsid w:val="004D1E58"/>
    <w:rsid w:val="004D1F26"/>
    <w:rsid w:val="004D201B"/>
    <w:rsid w:val="004D2103"/>
    <w:rsid w:val="004D2701"/>
    <w:rsid w:val="004D2A6A"/>
    <w:rsid w:val="004D2C13"/>
    <w:rsid w:val="004D3558"/>
    <w:rsid w:val="004D3EBB"/>
    <w:rsid w:val="004D4946"/>
    <w:rsid w:val="004D4C19"/>
    <w:rsid w:val="004D5036"/>
    <w:rsid w:val="004D56FC"/>
    <w:rsid w:val="004D5866"/>
    <w:rsid w:val="004D6309"/>
    <w:rsid w:val="004D6332"/>
    <w:rsid w:val="004D74A3"/>
    <w:rsid w:val="004D77D8"/>
    <w:rsid w:val="004E00F7"/>
    <w:rsid w:val="004E09DF"/>
    <w:rsid w:val="004E1706"/>
    <w:rsid w:val="004E208D"/>
    <w:rsid w:val="004E21F8"/>
    <w:rsid w:val="004E242B"/>
    <w:rsid w:val="004E2A9A"/>
    <w:rsid w:val="004E2D45"/>
    <w:rsid w:val="004E3738"/>
    <w:rsid w:val="004E3A1D"/>
    <w:rsid w:val="004E3BC1"/>
    <w:rsid w:val="004E3C74"/>
    <w:rsid w:val="004E4A65"/>
    <w:rsid w:val="004E4BEE"/>
    <w:rsid w:val="004E5331"/>
    <w:rsid w:val="004E580B"/>
    <w:rsid w:val="004E5A64"/>
    <w:rsid w:val="004E6C7C"/>
    <w:rsid w:val="004E7CDF"/>
    <w:rsid w:val="004F0156"/>
    <w:rsid w:val="004F020C"/>
    <w:rsid w:val="004F0C59"/>
    <w:rsid w:val="004F1235"/>
    <w:rsid w:val="004F1544"/>
    <w:rsid w:val="004F1950"/>
    <w:rsid w:val="004F1A20"/>
    <w:rsid w:val="004F1EEE"/>
    <w:rsid w:val="004F22BA"/>
    <w:rsid w:val="004F2631"/>
    <w:rsid w:val="004F35B3"/>
    <w:rsid w:val="004F45AB"/>
    <w:rsid w:val="004F4B6E"/>
    <w:rsid w:val="004F679B"/>
    <w:rsid w:val="004F6A03"/>
    <w:rsid w:val="004F6D8B"/>
    <w:rsid w:val="004F7A5B"/>
    <w:rsid w:val="004F7AE0"/>
    <w:rsid w:val="004F7C6B"/>
    <w:rsid w:val="004F7EBE"/>
    <w:rsid w:val="004F7F74"/>
    <w:rsid w:val="004F7FB1"/>
    <w:rsid w:val="004F7FF3"/>
    <w:rsid w:val="005000BD"/>
    <w:rsid w:val="005002B3"/>
    <w:rsid w:val="005002C1"/>
    <w:rsid w:val="005006DC"/>
    <w:rsid w:val="00500840"/>
    <w:rsid w:val="00500C50"/>
    <w:rsid w:val="00500E5A"/>
    <w:rsid w:val="00500E6C"/>
    <w:rsid w:val="00500F5C"/>
    <w:rsid w:val="00501215"/>
    <w:rsid w:val="00501A9E"/>
    <w:rsid w:val="00501EDC"/>
    <w:rsid w:val="00502ECF"/>
    <w:rsid w:val="005033B4"/>
    <w:rsid w:val="005033C0"/>
    <w:rsid w:val="0050342D"/>
    <w:rsid w:val="0050356F"/>
    <w:rsid w:val="005039B1"/>
    <w:rsid w:val="00503A5B"/>
    <w:rsid w:val="005041D7"/>
    <w:rsid w:val="0050501A"/>
    <w:rsid w:val="005053EC"/>
    <w:rsid w:val="005054B9"/>
    <w:rsid w:val="005055C9"/>
    <w:rsid w:val="00505DBC"/>
    <w:rsid w:val="00505E01"/>
    <w:rsid w:val="00505F50"/>
    <w:rsid w:val="00506ADE"/>
    <w:rsid w:val="00506FE5"/>
    <w:rsid w:val="00507E92"/>
    <w:rsid w:val="00507F7D"/>
    <w:rsid w:val="005107DA"/>
    <w:rsid w:val="00510F4B"/>
    <w:rsid w:val="00511025"/>
    <w:rsid w:val="00512202"/>
    <w:rsid w:val="00512E55"/>
    <w:rsid w:val="0051329C"/>
    <w:rsid w:val="005132B2"/>
    <w:rsid w:val="0051350F"/>
    <w:rsid w:val="00513520"/>
    <w:rsid w:val="00513564"/>
    <w:rsid w:val="00514205"/>
    <w:rsid w:val="00515346"/>
    <w:rsid w:val="005153AD"/>
    <w:rsid w:val="005154E6"/>
    <w:rsid w:val="00515811"/>
    <w:rsid w:val="00516793"/>
    <w:rsid w:val="00517717"/>
    <w:rsid w:val="00517CEC"/>
    <w:rsid w:val="005201D4"/>
    <w:rsid w:val="00520AD7"/>
    <w:rsid w:val="00520C7C"/>
    <w:rsid w:val="005211F6"/>
    <w:rsid w:val="005214E5"/>
    <w:rsid w:val="00521B45"/>
    <w:rsid w:val="005220C3"/>
    <w:rsid w:val="00522316"/>
    <w:rsid w:val="00522464"/>
    <w:rsid w:val="00522739"/>
    <w:rsid w:val="00522BF6"/>
    <w:rsid w:val="00522FBD"/>
    <w:rsid w:val="00523544"/>
    <w:rsid w:val="005235F0"/>
    <w:rsid w:val="00523CE5"/>
    <w:rsid w:val="005241C4"/>
    <w:rsid w:val="005244DD"/>
    <w:rsid w:val="005246CF"/>
    <w:rsid w:val="00524CE4"/>
    <w:rsid w:val="00524D47"/>
    <w:rsid w:val="005250FE"/>
    <w:rsid w:val="00525237"/>
    <w:rsid w:val="0052634B"/>
    <w:rsid w:val="005270C1"/>
    <w:rsid w:val="005272FA"/>
    <w:rsid w:val="0052750D"/>
    <w:rsid w:val="005279F6"/>
    <w:rsid w:val="00527AE9"/>
    <w:rsid w:val="00527CD1"/>
    <w:rsid w:val="00527EF1"/>
    <w:rsid w:val="00530184"/>
    <w:rsid w:val="00530287"/>
    <w:rsid w:val="00530697"/>
    <w:rsid w:val="00530B1B"/>
    <w:rsid w:val="00530C65"/>
    <w:rsid w:val="00531084"/>
    <w:rsid w:val="005313CD"/>
    <w:rsid w:val="00532230"/>
    <w:rsid w:val="00533269"/>
    <w:rsid w:val="00534509"/>
    <w:rsid w:val="00535159"/>
    <w:rsid w:val="00535480"/>
    <w:rsid w:val="00535F1C"/>
    <w:rsid w:val="005362E4"/>
    <w:rsid w:val="00536FC7"/>
    <w:rsid w:val="00537263"/>
    <w:rsid w:val="0053742A"/>
    <w:rsid w:val="005379F9"/>
    <w:rsid w:val="00540C44"/>
    <w:rsid w:val="00541D10"/>
    <w:rsid w:val="00541FA4"/>
    <w:rsid w:val="005432D4"/>
    <w:rsid w:val="00543911"/>
    <w:rsid w:val="00543B9B"/>
    <w:rsid w:val="00544663"/>
    <w:rsid w:val="00544AD5"/>
    <w:rsid w:val="00544D64"/>
    <w:rsid w:val="0054523B"/>
    <w:rsid w:val="005456A5"/>
    <w:rsid w:val="00545C8C"/>
    <w:rsid w:val="00545EAE"/>
    <w:rsid w:val="0054616A"/>
    <w:rsid w:val="00546332"/>
    <w:rsid w:val="005464F4"/>
    <w:rsid w:val="0054664D"/>
    <w:rsid w:val="00546797"/>
    <w:rsid w:val="005469B4"/>
    <w:rsid w:val="005476A6"/>
    <w:rsid w:val="00550596"/>
    <w:rsid w:val="00550B9B"/>
    <w:rsid w:val="00550BB7"/>
    <w:rsid w:val="0055182B"/>
    <w:rsid w:val="005518A6"/>
    <w:rsid w:val="00551B35"/>
    <w:rsid w:val="00551F2D"/>
    <w:rsid w:val="005525BF"/>
    <w:rsid w:val="00552670"/>
    <w:rsid w:val="0055275C"/>
    <w:rsid w:val="005527AE"/>
    <w:rsid w:val="00552CA3"/>
    <w:rsid w:val="00553342"/>
    <w:rsid w:val="005543B9"/>
    <w:rsid w:val="005547F0"/>
    <w:rsid w:val="00555280"/>
    <w:rsid w:val="0055588E"/>
    <w:rsid w:val="00555AA0"/>
    <w:rsid w:val="0055657C"/>
    <w:rsid w:val="005569A4"/>
    <w:rsid w:val="00556F04"/>
    <w:rsid w:val="00556F2D"/>
    <w:rsid w:val="00556F42"/>
    <w:rsid w:val="005570F0"/>
    <w:rsid w:val="005575D3"/>
    <w:rsid w:val="0056014C"/>
    <w:rsid w:val="00560E00"/>
    <w:rsid w:val="005614DA"/>
    <w:rsid w:val="0056168F"/>
    <w:rsid w:val="00562027"/>
    <w:rsid w:val="005624C3"/>
    <w:rsid w:val="00562968"/>
    <w:rsid w:val="005630A4"/>
    <w:rsid w:val="00563D0A"/>
    <w:rsid w:val="0056479F"/>
    <w:rsid w:val="00564E86"/>
    <w:rsid w:val="0056528D"/>
    <w:rsid w:val="00565383"/>
    <w:rsid w:val="005656CD"/>
    <w:rsid w:val="00565D0E"/>
    <w:rsid w:val="00566348"/>
    <w:rsid w:val="00566543"/>
    <w:rsid w:val="00566894"/>
    <w:rsid w:val="00567476"/>
    <w:rsid w:val="00567548"/>
    <w:rsid w:val="0056760C"/>
    <w:rsid w:val="00567D63"/>
    <w:rsid w:val="00570B1F"/>
    <w:rsid w:val="00571589"/>
    <w:rsid w:val="00571F53"/>
    <w:rsid w:val="005735DD"/>
    <w:rsid w:val="00573E04"/>
    <w:rsid w:val="00573F14"/>
    <w:rsid w:val="0057637F"/>
    <w:rsid w:val="005763EE"/>
    <w:rsid w:val="00576A95"/>
    <w:rsid w:val="005773F7"/>
    <w:rsid w:val="00580053"/>
    <w:rsid w:val="005800A1"/>
    <w:rsid w:val="00580685"/>
    <w:rsid w:val="005806C0"/>
    <w:rsid w:val="00580702"/>
    <w:rsid w:val="005807E9"/>
    <w:rsid w:val="00580C97"/>
    <w:rsid w:val="00580DD7"/>
    <w:rsid w:val="00581337"/>
    <w:rsid w:val="0058173D"/>
    <w:rsid w:val="005835AB"/>
    <w:rsid w:val="00583D8E"/>
    <w:rsid w:val="0058446A"/>
    <w:rsid w:val="00584948"/>
    <w:rsid w:val="00584E76"/>
    <w:rsid w:val="0058508C"/>
    <w:rsid w:val="00585463"/>
    <w:rsid w:val="005854B9"/>
    <w:rsid w:val="00585842"/>
    <w:rsid w:val="00585DD1"/>
    <w:rsid w:val="00586816"/>
    <w:rsid w:val="005871B4"/>
    <w:rsid w:val="005872E4"/>
    <w:rsid w:val="00587804"/>
    <w:rsid w:val="005902A5"/>
    <w:rsid w:val="0059097A"/>
    <w:rsid w:val="00591269"/>
    <w:rsid w:val="0059336B"/>
    <w:rsid w:val="005937C0"/>
    <w:rsid w:val="00593D43"/>
    <w:rsid w:val="00594CC3"/>
    <w:rsid w:val="00594D37"/>
    <w:rsid w:val="00594E70"/>
    <w:rsid w:val="00594E99"/>
    <w:rsid w:val="005955E3"/>
    <w:rsid w:val="00595BED"/>
    <w:rsid w:val="0059639A"/>
    <w:rsid w:val="005964C8"/>
    <w:rsid w:val="00596F84"/>
    <w:rsid w:val="00597DF7"/>
    <w:rsid w:val="005A061F"/>
    <w:rsid w:val="005A0719"/>
    <w:rsid w:val="005A0D0A"/>
    <w:rsid w:val="005A1460"/>
    <w:rsid w:val="005A14C8"/>
    <w:rsid w:val="005A16AE"/>
    <w:rsid w:val="005A16F4"/>
    <w:rsid w:val="005A1D41"/>
    <w:rsid w:val="005A234F"/>
    <w:rsid w:val="005A25C1"/>
    <w:rsid w:val="005A29F9"/>
    <w:rsid w:val="005A3084"/>
    <w:rsid w:val="005A3A7F"/>
    <w:rsid w:val="005A456E"/>
    <w:rsid w:val="005A4810"/>
    <w:rsid w:val="005A4B0F"/>
    <w:rsid w:val="005A4CEA"/>
    <w:rsid w:val="005A542B"/>
    <w:rsid w:val="005A5656"/>
    <w:rsid w:val="005A7004"/>
    <w:rsid w:val="005A7748"/>
    <w:rsid w:val="005A7996"/>
    <w:rsid w:val="005A7A44"/>
    <w:rsid w:val="005A7DBF"/>
    <w:rsid w:val="005B0C76"/>
    <w:rsid w:val="005B1B8E"/>
    <w:rsid w:val="005B1F35"/>
    <w:rsid w:val="005B268E"/>
    <w:rsid w:val="005B2DDD"/>
    <w:rsid w:val="005B2F75"/>
    <w:rsid w:val="005B319E"/>
    <w:rsid w:val="005B3739"/>
    <w:rsid w:val="005B3C3C"/>
    <w:rsid w:val="005B3C6F"/>
    <w:rsid w:val="005B3F13"/>
    <w:rsid w:val="005B4028"/>
    <w:rsid w:val="005B456B"/>
    <w:rsid w:val="005B49C0"/>
    <w:rsid w:val="005B5477"/>
    <w:rsid w:val="005B616F"/>
    <w:rsid w:val="005B6A79"/>
    <w:rsid w:val="005B7643"/>
    <w:rsid w:val="005B7A32"/>
    <w:rsid w:val="005B7AF3"/>
    <w:rsid w:val="005B7E9B"/>
    <w:rsid w:val="005B7EF0"/>
    <w:rsid w:val="005C0840"/>
    <w:rsid w:val="005C0DA5"/>
    <w:rsid w:val="005C11C4"/>
    <w:rsid w:val="005C1601"/>
    <w:rsid w:val="005C1E4E"/>
    <w:rsid w:val="005C27BD"/>
    <w:rsid w:val="005C2893"/>
    <w:rsid w:val="005C2E81"/>
    <w:rsid w:val="005C3BED"/>
    <w:rsid w:val="005C44E2"/>
    <w:rsid w:val="005C54C6"/>
    <w:rsid w:val="005C5749"/>
    <w:rsid w:val="005C6791"/>
    <w:rsid w:val="005C754F"/>
    <w:rsid w:val="005C7919"/>
    <w:rsid w:val="005C7D15"/>
    <w:rsid w:val="005D0355"/>
    <w:rsid w:val="005D0B8A"/>
    <w:rsid w:val="005D2220"/>
    <w:rsid w:val="005D2277"/>
    <w:rsid w:val="005D23D5"/>
    <w:rsid w:val="005D2894"/>
    <w:rsid w:val="005D34BE"/>
    <w:rsid w:val="005D47ED"/>
    <w:rsid w:val="005D48DA"/>
    <w:rsid w:val="005D4A11"/>
    <w:rsid w:val="005D4EA2"/>
    <w:rsid w:val="005D4F7E"/>
    <w:rsid w:val="005D556C"/>
    <w:rsid w:val="005D5B1A"/>
    <w:rsid w:val="005D5E78"/>
    <w:rsid w:val="005D636F"/>
    <w:rsid w:val="005D6780"/>
    <w:rsid w:val="005D6A8E"/>
    <w:rsid w:val="005D7929"/>
    <w:rsid w:val="005D7B69"/>
    <w:rsid w:val="005D7CAE"/>
    <w:rsid w:val="005E0535"/>
    <w:rsid w:val="005E127E"/>
    <w:rsid w:val="005E202D"/>
    <w:rsid w:val="005E2AB2"/>
    <w:rsid w:val="005E2CD0"/>
    <w:rsid w:val="005E397B"/>
    <w:rsid w:val="005E42B8"/>
    <w:rsid w:val="005E441D"/>
    <w:rsid w:val="005E4E7F"/>
    <w:rsid w:val="005E544A"/>
    <w:rsid w:val="005E54C0"/>
    <w:rsid w:val="005E54EC"/>
    <w:rsid w:val="005E5798"/>
    <w:rsid w:val="005E57A8"/>
    <w:rsid w:val="005E623D"/>
    <w:rsid w:val="005E7B42"/>
    <w:rsid w:val="005E7BFA"/>
    <w:rsid w:val="005E7D5B"/>
    <w:rsid w:val="005F00BE"/>
    <w:rsid w:val="005F0447"/>
    <w:rsid w:val="005F0CEE"/>
    <w:rsid w:val="005F1633"/>
    <w:rsid w:val="005F1735"/>
    <w:rsid w:val="005F1D85"/>
    <w:rsid w:val="005F34F8"/>
    <w:rsid w:val="005F3B56"/>
    <w:rsid w:val="005F3CD3"/>
    <w:rsid w:val="005F3DBE"/>
    <w:rsid w:val="005F3DFD"/>
    <w:rsid w:val="005F47C8"/>
    <w:rsid w:val="005F5B09"/>
    <w:rsid w:val="005F5B18"/>
    <w:rsid w:val="005F7949"/>
    <w:rsid w:val="0060059A"/>
    <w:rsid w:val="00600A53"/>
    <w:rsid w:val="006019F8"/>
    <w:rsid w:val="00602389"/>
    <w:rsid w:val="006026CF"/>
    <w:rsid w:val="00603811"/>
    <w:rsid w:val="00603C9C"/>
    <w:rsid w:val="00604749"/>
    <w:rsid w:val="00605E61"/>
    <w:rsid w:val="00605ED2"/>
    <w:rsid w:val="00606501"/>
    <w:rsid w:val="00606906"/>
    <w:rsid w:val="00606F84"/>
    <w:rsid w:val="00607623"/>
    <w:rsid w:val="00610045"/>
    <w:rsid w:val="0061013B"/>
    <w:rsid w:val="0061021D"/>
    <w:rsid w:val="00610C74"/>
    <w:rsid w:val="00611589"/>
    <w:rsid w:val="00611B5C"/>
    <w:rsid w:val="00611E3A"/>
    <w:rsid w:val="00612A94"/>
    <w:rsid w:val="00612AE7"/>
    <w:rsid w:val="00613621"/>
    <w:rsid w:val="0061458D"/>
    <w:rsid w:val="006159B3"/>
    <w:rsid w:val="00616275"/>
    <w:rsid w:val="0061756F"/>
    <w:rsid w:val="006179F0"/>
    <w:rsid w:val="00617DC4"/>
    <w:rsid w:val="00620C16"/>
    <w:rsid w:val="00620EAC"/>
    <w:rsid w:val="00620F05"/>
    <w:rsid w:val="006213AA"/>
    <w:rsid w:val="00621823"/>
    <w:rsid w:val="006218CE"/>
    <w:rsid w:val="00621D2A"/>
    <w:rsid w:val="00622316"/>
    <w:rsid w:val="00622B22"/>
    <w:rsid w:val="0062329F"/>
    <w:rsid w:val="00623BAE"/>
    <w:rsid w:val="00623BC6"/>
    <w:rsid w:val="00623CF8"/>
    <w:rsid w:val="0062543E"/>
    <w:rsid w:val="006256AA"/>
    <w:rsid w:val="00625ADF"/>
    <w:rsid w:val="00625CE1"/>
    <w:rsid w:val="00625E48"/>
    <w:rsid w:val="00625F46"/>
    <w:rsid w:val="006262EA"/>
    <w:rsid w:val="00627333"/>
    <w:rsid w:val="00627AB4"/>
    <w:rsid w:val="00627BFB"/>
    <w:rsid w:val="00627E3E"/>
    <w:rsid w:val="00627FA6"/>
    <w:rsid w:val="00630278"/>
    <w:rsid w:val="006305B0"/>
    <w:rsid w:val="00631AD4"/>
    <w:rsid w:val="00631EA8"/>
    <w:rsid w:val="00632037"/>
    <w:rsid w:val="006322B8"/>
    <w:rsid w:val="0063268D"/>
    <w:rsid w:val="006327FE"/>
    <w:rsid w:val="0063439D"/>
    <w:rsid w:val="00634887"/>
    <w:rsid w:val="00634E9D"/>
    <w:rsid w:val="00634F7E"/>
    <w:rsid w:val="00634FE0"/>
    <w:rsid w:val="006351BB"/>
    <w:rsid w:val="006353DD"/>
    <w:rsid w:val="006355DD"/>
    <w:rsid w:val="00636E33"/>
    <w:rsid w:val="00636E7D"/>
    <w:rsid w:val="00637191"/>
    <w:rsid w:val="00637252"/>
    <w:rsid w:val="00637436"/>
    <w:rsid w:val="006375B1"/>
    <w:rsid w:val="00640110"/>
    <w:rsid w:val="00641656"/>
    <w:rsid w:val="00641E03"/>
    <w:rsid w:val="0064201E"/>
    <w:rsid w:val="0064254F"/>
    <w:rsid w:val="00642B51"/>
    <w:rsid w:val="00642EE2"/>
    <w:rsid w:val="006438FC"/>
    <w:rsid w:val="00643D91"/>
    <w:rsid w:val="00643DD9"/>
    <w:rsid w:val="00643EF1"/>
    <w:rsid w:val="00644090"/>
    <w:rsid w:val="006449BF"/>
    <w:rsid w:val="00644D76"/>
    <w:rsid w:val="00645183"/>
    <w:rsid w:val="00645733"/>
    <w:rsid w:val="0064583D"/>
    <w:rsid w:val="00645B12"/>
    <w:rsid w:val="0064605E"/>
    <w:rsid w:val="006461D1"/>
    <w:rsid w:val="0064646A"/>
    <w:rsid w:val="00646840"/>
    <w:rsid w:val="00646E8F"/>
    <w:rsid w:val="00646ED7"/>
    <w:rsid w:val="006475FE"/>
    <w:rsid w:val="00647AFF"/>
    <w:rsid w:val="006503AB"/>
    <w:rsid w:val="0065077A"/>
    <w:rsid w:val="00650B90"/>
    <w:rsid w:val="00650D4C"/>
    <w:rsid w:val="0065106B"/>
    <w:rsid w:val="006514B5"/>
    <w:rsid w:val="0065193D"/>
    <w:rsid w:val="0065262D"/>
    <w:rsid w:val="0065296C"/>
    <w:rsid w:val="00652E2F"/>
    <w:rsid w:val="00654485"/>
    <w:rsid w:val="006545B2"/>
    <w:rsid w:val="00654626"/>
    <w:rsid w:val="00654845"/>
    <w:rsid w:val="00655D24"/>
    <w:rsid w:val="00655D96"/>
    <w:rsid w:val="00656D00"/>
    <w:rsid w:val="00656E3D"/>
    <w:rsid w:val="0066047E"/>
    <w:rsid w:val="00660AEC"/>
    <w:rsid w:val="00660CA6"/>
    <w:rsid w:val="00660CAB"/>
    <w:rsid w:val="00660E86"/>
    <w:rsid w:val="00660F7E"/>
    <w:rsid w:val="0066118C"/>
    <w:rsid w:val="00661E96"/>
    <w:rsid w:val="006622B4"/>
    <w:rsid w:val="00662BC6"/>
    <w:rsid w:val="006630E5"/>
    <w:rsid w:val="0066315A"/>
    <w:rsid w:val="006634BC"/>
    <w:rsid w:val="006634D6"/>
    <w:rsid w:val="0066379B"/>
    <w:rsid w:val="006647F9"/>
    <w:rsid w:val="00664879"/>
    <w:rsid w:val="00665456"/>
    <w:rsid w:val="00665B88"/>
    <w:rsid w:val="006662F9"/>
    <w:rsid w:val="006703CC"/>
    <w:rsid w:val="00671717"/>
    <w:rsid w:val="0067178B"/>
    <w:rsid w:val="006718DF"/>
    <w:rsid w:val="006719D0"/>
    <w:rsid w:val="00671A53"/>
    <w:rsid w:val="006722F4"/>
    <w:rsid w:val="00672A95"/>
    <w:rsid w:val="006731A0"/>
    <w:rsid w:val="006733C6"/>
    <w:rsid w:val="00673A1E"/>
    <w:rsid w:val="00673D0F"/>
    <w:rsid w:val="0067463D"/>
    <w:rsid w:val="00674868"/>
    <w:rsid w:val="0067533C"/>
    <w:rsid w:val="0067564C"/>
    <w:rsid w:val="0067578E"/>
    <w:rsid w:val="00676307"/>
    <w:rsid w:val="00676387"/>
    <w:rsid w:val="00677639"/>
    <w:rsid w:val="00677813"/>
    <w:rsid w:val="00677E0B"/>
    <w:rsid w:val="00680224"/>
    <w:rsid w:val="006802D9"/>
    <w:rsid w:val="00681B1A"/>
    <w:rsid w:val="00681C0F"/>
    <w:rsid w:val="00682039"/>
    <w:rsid w:val="00682044"/>
    <w:rsid w:val="006824F7"/>
    <w:rsid w:val="00682E42"/>
    <w:rsid w:val="006848DB"/>
    <w:rsid w:val="00685F2D"/>
    <w:rsid w:val="00686426"/>
    <w:rsid w:val="00687D24"/>
    <w:rsid w:val="00687D27"/>
    <w:rsid w:val="00690194"/>
    <w:rsid w:val="00690668"/>
    <w:rsid w:val="00690EC6"/>
    <w:rsid w:val="006913AD"/>
    <w:rsid w:val="00691B10"/>
    <w:rsid w:val="00691D29"/>
    <w:rsid w:val="00691EFF"/>
    <w:rsid w:val="0069274A"/>
    <w:rsid w:val="006927D4"/>
    <w:rsid w:val="006929EE"/>
    <w:rsid w:val="00692DCB"/>
    <w:rsid w:val="0069317E"/>
    <w:rsid w:val="0069414C"/>
    <w:rsid w:val="006941C7"/>
    <w:rsid w:val="006947F2"/>
    <w:rsid w:val="00694A5E"/>
    <w:rsid w:val="00694B5D"/>
    <w:rsid w:val="00694DBC"/>
    <w:rsid w:val="00695703"/>
    <w:rsid w:val="00695A22"/>
    <w:rsid w:val="0069675F"/>
    <w:rsid w:val="006969BD"/>
    <w:rsid w:val="00696EC3"/>
    <w:rsid w:val="006A038B"/>
    <w:rsid w:val="006A064F"/>
    <w:rsid w:val="006A092B"/>
    <w:rsid w:val="006A0BA1"/>
    <w:rsid w:val="006A2A49"/>
    <w:rsid w:val="006A2BCE"/>
    <w:rsid w:val="006A2FC8"/>
    <w:rsid w:val="006A3170"/>
    <w:rsid w:val="006A3682"/>
    <w:rsid w:val="006A4A09"/>
    <w:rsid w:val="006A57DC"/>
    <w:rsid w:val="006A5950"/>
    <w:rsid w:val="006A64D7"/>
    <w:rsid w:val="006A6ABB"/>
    <w:rsid w:val="006A6B6B"/>
    <w:rsid w:val="006A6B78"/>
    <w:rsid w:val="006A6CAC"/>
    <w:rsid w:val="006B0329"/>
    <w:rsid w:val="006B0683"/>
    <w:rsid w:val="006B13D4"/>
    <w:rsid w:val="006B1632"/>
    <w:rsid w:val="006B1DD1"/>
    <w:rsid w:val="006B2465"/>
    <w:rsid w:val="006B27BA"/>
    <w:rsid w:val="006B2BD1"/>
    <w:rsid w:val="006B3365"/>
    <w:rsid w:val="006B3C85"/>
    <w:rsid w:val="006B46BF"/>
    <w:rsid w:val="006B4A0A"/>
    <w:rsid w:val="006B4B0A"/>
    <w:rsid w:val="006B4FAA"/>
    <w:rsid w:val="006B50CE"/>
    <w:rsid w:val="006B526D"/>
    <w:rsid w:val="006B567E"/>
    <w:rsid w:val="006B5A4D"/>
    <w:rsid w:val="006B5BFB"/>
    <w:rsid w:val="006B743C"/>
    <w:rsid w:val="006B7836"/>
    <w:rsid w:val="006B7B49"/>
    <w:rsid w:val="006B7E31"/>
    <w:rsid w:val="006B7F0A"/>
    <w:rsid w:val="006B7FB6"/>
    <w:rsid w:val="006C0C1E"/>
    <w:rsid w:val="006C0CD7"/>
    <w:rsid w:val="006C0EFE"/>
    <w:rsid w:val="006C1DDE"/>
    <w:rsid w:val="006C2433"/>
    <w:rsid w:val="006C31F2"/>
    <w:rsid w:val="006C3280"/>
    <w:rsid w:val="006C33AA"/>
    <w:rsid w:val="006C344C"/>
    <w:rsid w:val="006C3F41"/>
    <w:rsid w:val="006C441B"/>
    <w:rsid w:val="006C44EA"/>
    <w:rsid w:val="006C451E"/>
    <w:rsid w:val="006C461C"/>
    <w:rsid w:val="006C5AA4"/>
    <w:rsid w:val="006C5BDB"/>
    <w:rsid w:val="006C6136"/>
    <w:rsid w:val="006C6E34"/>
    <w:rsid w:val="006C6F42"/>
    <w:rsid w:val="006C7170"/>
    <w:rsid w:val="006C71C3"/>
    <w:rsid w:val="006C75C2"/>
    <w:rsid w:val="006C7B79"/>
    <w:rsid w:val="006D01AD"/>
    <w:rsid w:val="006D01B4"/>
    <w:rsid w:val="006D0287"/>
    <w:rsid w:val="006D0298"/>
    <w:rsid w:val="006D092C"/>
    <w:rsid w:val="006D153B"/>
    <w:rsid w:val="006D1DDA"/>
    <w:rsid w:val="006D218D"/>
    <w:rsid w:val="006D2550"/>
    <w:rsid w:val="006D2588"/>
    <w:rsid w:val="006D28B0"/>
    <w:rsid w:val="006D39C7"/>
    <w:rsid w:val="006D3B4E"/>
    <w:rsid w:val="006D3C6C"/>
    <w:rsid w:val="006D3E86"/>
    <w:rsid w:val="006D3EE4"/>
    <w:rsid w:val="006D4170"/>
    <w:rsid w:val="006D4802"/>
    <w:rsid w:val="006D489B"/>
    <w:rsid w:val="006D4B65"/>
    <w:rsid w:val="006D4CCB"/>
    <w:rsid w:val="006D621D"/>
    <w:rsid w:val="006D7BC6"/>
    <w:rsid w:val="006E05E1"/>
    <w:rsid w:val="006E0D30"/>
    <w:rsid w:val="006E1423"/>
    <w:rsid w:val="006E1D0B"/>
    <w:rsid w:val="006E2461"/>
    <w:rsid w:val="006E246B"/>
    <w:rsid w:val="006E2685"/>
    <w:rsid w:val="006E2A52"/>
    <w:rsid w:val="006E3E41"/>
    <w:rsid w:val="006E4101"/>
    <w:rsid w:val="006E460E"/>
    <w:rsid w:val="006E5389"/>
    <w:rsid w:val="006E5505"/>
    <w:rsid w:val="006E65A5"/>
    <w:rsid w:val="006E74F0"/>
    <w:rsid w:val="006E7BC0"/>
    <w:rsid w:val="006F04C5"/>
    <w:rsid w:val="006F0EA3"/>
    <w:rsid w:val="006F1251"/>
    <w:rsid w:val="006F1911"/>
    <w:rsid w:val="006F1FD5"/>
    <w:rsid w:val="006F395E"/>
    <w:rsid w:val="006F3DAD"/>
    <w:rsid w:val="006F3FBC"/>
    <w:rsid w:val="006F4320"/>
    <w:rsid w:val="006F462B"/>
    <w:rsid w:val="006F4B33"/>
    <w:rsid w:val="006F5A0A"/>
    <w:rsid w:val="006F6444"/>
    <w:rsid w:val="006F6F2C"/>
    <w:rsid w:val="006F7050"/>
    <w:rsid w:val="006F71AE"/>
    <w:rsid w:val="006F72AA"/>
    <w:rsid w:val="006F791B"/>
    <w:rsid w:val="006F7EF3"/>
    <w:rsid w:val="006F7F69"/>
    <w:rsid w:val="00700393"/>
    <w:rsid w:val="00700669"/>
    <w:rsid w:val="00702184"/>
    <w:rsid w:val="007023C4"/>
    <w:rsid w:val="00702DD4"/>
    <w:rsid w:val="00703128"/>
    <w:rsid w:val="007035D4"/>
    <w:rsid w:val="00703B9A"/>
    <w:rsid w:val="00703C4B"/>
    <w:rsid w:val="00703E33"/>
    <w:rsid w:val="007043F1"/>
    <w:rsid w:val="00705DA6"/>
    <w:rsid w:val="00706300"/>
    <w:rsid w:val="00706C2E"/>
    <w:rsid w:val="00706D4A"/>
    <w:rsid w:val="00707698"/>
    <w:rsid w:val="00707D36"/>
    <w:rsid w:val="00710383"/>
    <w:rsid w:val="007106F1"/>
    <w:rsid w:val="00710D54"/>
    <w:rsid w:val="00710D70"/>
    <w:rsid w:val="007111A1"/>
    <w:rsid w:val="00711538"/>
    <w:rsid w:val="00712476"/>
    <w:rsid w:val="007126C3"/>
    <w:rsid w:val="00713504"/>
    <w:rsid w:val="00713924"/>
    <w:rsid w:val="00713F28"/>
    <w:rsid w:val="00713F96"/>
    <w:rsid w:val="00713FFD"/>
    <w:rsid w:val="00714297"/>
    <w:rsid w:val="00714387"/>
    <w:rsid w:val="007144EC"/>
    <w:rsid w:val="00714FE8"/>
    <w:rsid w:val="00715044"/>
    <w:rsid w:val="0071659F"/>
    <w:rsid w:val="00716B2C"/>
    <w:rsid w:val="00717882"/>
    <w:rsid w:val="00717B90"/>
    <w:rsid w:val="0072054E"/>
    <w:rsid w:val="00720734"/>
    <w:rsid w:val="0072084D"/>
    <w:rsid w:val="00721081"/>
    <w:rsid w:val="00721357"/>
    <w:rsid w:val="00721672"/>
    <w:rsid w:val="00721D4B"/>
    <w:rsid w:val="00721E91"/>
    <w:rsid w:val="00721FFE"/>
    <w:rsid w:val="0072233F"/>
    <w:rsid w:val="00722988"/>
    <w:rsid w:val="007229B3"/>
    <w:rsid w:val="00722E0A"/>
    <w:rsid w:val="00722F6D"/>
    <w:rsid w:val="00722F75"/>
    <w:rsid w:val="007232EA"/>
    <w:rsid w:val="00723F19"/>
    <w:rsid w:val="00724AA7"/>
    <w:rsid w:val="00724E60"/>
    <w:rsid w:val="00726051"/>
    <w:rsid w:val="0072766E"/>
    <w:rsid w:val="00727D8C"/>
    <w:rsid w:val="00731189"/>
    <w:rsid w:val="0073231F"/>
    <w:rsid w:val="00732A33"/>
    <w:rsid w:val="00732C97"/>
    <w:rsid w:val="00734242"/>
    <w:rsid w:val="00734416"/>
    <w:rsid w:val="00734563"/>
    <w:rsid w:val="00737068"/>
    <w:rsid w:val="0073777B"/>
    <w:rsid w:val="00737AC3"/>
    <w:rsid w:val="00737B0C"/>
    <w:rsid w:val="00737B22"/>
    <w:rsid w:val="00737D82"/>
    <w:rsid w:val="00737F61"/>
    <w:rsid w:val="00740B19"/>
    <w:rsid w:val="0074135F"/>
    <w:rsid w:val="00741826"/>
    <w:rsid w:val="00741B9F"/>
    <w:rsid w:val="00741D5C"/>
    <w:rsid w:val="007422C1"/>
    <w:rsid w:val="007424F5"/>
    <w:rsid w:val="00742F43"/>
    <w:rsid w:val="007436DD"/>
    <w:rsid w:val="00743C48"/>
    <w:rsid w:val="00743DC1"/>
    <w:rsid w:val="00743F2E"/>
    <w:rsid w:val="007441BC"/>
    <w:rsid w:val="0074444E"/>
    <w:rsid w:val="00744622"/>
    <w:rsid w:val="00744907"/>
    <w:rsid w:val="00744D94"/>
    <w:rsid w:val="007458D6"/>
    <w:rsid w:val="007460A3"/>
    <w:rsid w:val="00746DDC"/>
    <w:rsid w:val="00746DED"/>
    <w:rsid w:val="00746F9F"/>
    <w:rsid w:val="007474EE"/>
    <w:rsid w:val="007477F5"/>
    <w:rsid w:val="00750558"/>
    <w:rsid w:val="007509F0"/>
    <w:rsid w:val="007511FB"/>
    <w:rsid w:val="00751F71"/>
    <w:rsid w:val="0075281B"/>
    <w:rsid w:val="00752B94"/>
    <w:rsid w:val="00753892"/>
    <w:rsid w:val="00753EE8"/>
    <w:rsid w:val="00753EF5"/>
    <w:rsid w:val="00754CA9"/>
    <w:rsid w:val="00754DA1"/>
    <w:rsid w:val="00755DAF"/>
    <w:rsid w:val="00755EC5"/>
    <w:rsid w:val="00757697"/>
    <w:rsid w:val="007605CA"/>
    <w:rsid w:val="00760C97"/>
    <w:rsid w:val="00760E7E"/>
    <w:rsid w:val="007615B5"/>
    <w:rsid w:val="007615C8"/>
    <w:rsid w:val="00761AD9"/>
    <w:rsid w:val="00761DD0"/>
    <w:rsid w:val="007621C9"/>
    <w:rsid w:val="007624C1"/>
    <w:rsid w:val="0076292A"/>
    <w:rsid w:val="00762D96"/>
    <w:rsid w:val="00762E36"/>
    <w:rsid w:val="00763152"/>
    <w:rsid w:val="00763422"/>
    <w:rsid w:val="00763776"/>
    <w:rsid w:val="007657FE"/>
    <w:rsid w:val="00770505"/>
    <w:rsid w:val="007710A2"/>
    <w:rsid w:val="00771152"/>
    <w:rsid w:val="00771C4D"/>
    <w:rsid w:val="0077269D"/>
    <w:rsid w:val="00772C18"/>
    <w:rsid w:val="00774090"/>
    <w:rsid w:val="00774445"/>
    <w:rsid w:val="00774901"/>
    <w:rsid w:val="00774954"/>
    <w:rsid w:val="007755C6"/>
    <w:rsid w:val="00775AF8"/>
    <w:rsid w:val="00775F5D"/>
    <w:rsid w:val="00777A4D"/>
    <w:rsid w:val="00777A65"/>
    <w:rsid w:val="00777D42"/>
    <w:rsid w:val="00780207"/>
    <w:rsid w:val="00780410"/>
    <w:rsid w:val="007805E3"/>
    <w:rsid w:val="00780A70"/>
    <w:rsid w:val="007811AA"/>
    <w:rsid w:val="0078215B"/>
    <w:rsid w:val="0078227C"/>
    <w:rsid w:val="007829B1"/>
    <w:rsid w:val="00783130"/>
    <w:rsid w:val="00783312"/>
    <w:rsid w:val="00784464"/>
    <w:rsid w:val="00784754"/>
    <w:rsid w:val="00785FAC"/>
    <w:rsid w:val="0078740C"/>
    <w:rsid w:val="00790A1E"/>
    <w:rsid w:val="00790CA5"/>
    <w:rsid w:val="00790EF9"/>
    <w:rsid w:val="007922BC"/>
    <w:rsid w:val="007924C9"/>
    <w:rsid w:val="0079260B"/>
    <w:rsid w:val="0079265A"/>
    <w:rsid w:val="007932EA"/>
    <w:rsid w:val="00793497"/>
    <w:rsid w:val="00793E76"/>
    <w:rsid w:val="0079448A"/>
    <w:rsid w:val="00794E29"/>
    <w:rsid w:val="00795130"/>
    <w:rsid w:val="00795139"/>
    <w:rsid w:val="0079591D"/>
    <w:rsid w:val="00796DB6"/>
    <w:rsid w:val="00796EC6"/>
    <w:rsid w:val="00797BFE"/>
    <w:rsid w:val="00797F6B"/>
    <w:rsid w:val="007A027C"/>
    <w:rsid w:val="007A0B96"/>
    <w:rsid w:val="007A0C87"/>
    <w:rsid w:val="007A1770"/>
    <w:rsid w:val="007A2CD9"/>
    <w:rsid w:val="007A30A2"/>
    <w:rsid w:val="007A3242"/>
    <w:rsid w:val="007A328C"/>
    <w:rsid w:val="007A33EE"/>
    <w:rsid w:val="007A37BB"/>
    <w:rsid w:val="007A3DAB"/>
    <w:rsid w:val="007A47F0"/>
    <w:rsid w:val="007A5729"/>
    <w:rsid w:val="007A630D"/>
    <w:rsid w:val="007A6564"/>
    <w:rsid w:val="007A6820"/>
    <w:rsid w:val="007A6DA0"/>
    <w:rsid w:val="007A704A"/>
    <w:rsid w:val="007A760D"/>
    <w:rsid w:val="007B0086"/>
    <w:rsid w:val="007B008E"/>
    <w:rsid w:val="007B038E"/>
    <w:rsid w:val="007B09C0"/>
    <w:rsid w:val="007B0B09"/>
    <w:rsid w:val="007B0DEC"/>
    <w:rsid w:val="007B11CC"/>
    <w:rsid w:val="007B12D0"/>
    <w:rsid w:val="007B15D0"/>
    <w:rsid w:val="007B180A"/>
    <w:rsid w:val="007B1C16"/>
    <w:rsid w:val="007B23B9"/>
    <w:rsid w:val="007B4422"/>
    <w:rsid w:val="007B488E"/>
    <w:rsid w:val="007B48B5"/>
    <w:rsid w:val="007B4C8D"/>
    <w:rsid w:val="007B4CA7"/>
    <w:rsid w:val="007B4E0C"/>
    <w:rsid w:val="007B4EC5"/>
    <w:rsid w:val="007B50C6"/>
    <w:rsid w:val="007B605F"/>
    <w:rsid w:val="007B618F"/>
    <w:rsid w:val="007B61D5"/>
    <w:rsid w:val="007B79B5"/>
    <w:rsid w:val="007C0606"/>
    <w:rsid w:val="007C09E9"/>
    <w:rsid w:val="007C1193"/>
    <w:rsid w:val="007C1A03"/>
    <w:rsid w:val="007C2819"/>
    <w:rsid w:val="007C363A"/>
    <w:rsid w:val="007C3D63"/>
    <w:rsid w:val="007C44C2"/>
    <w:rsid w:val="007C4760"/>
    <w:rsid w:val="007C5F41"/>
    <w:rsid w:val="007C6081"/>
    <w:rsid w:val="007C6B2D"/>
    <w:rsid w:val="007C7338"/>
    <w:rsid w:val="007C74D3"/>
    <w:rsid w:val="007D0265"/>
    <w:rsid w:val="007D03EC"/>
    <w:rsid w:val="007D096A"/>
    <w:rsid w:val="007D0AD3"/>
    <w:rsid w:val="007D0DCC"/>
    <w:rsid w:val="007D13D8"/>
    <w:rsid w:val="007D141A"/>
    <w:rsid w:val="007D164D"/>
    <w:rsid w:val="007D1FDA"/>
    <w:rsid w:val="007D206B"/>
    <w:rsid w:val="007D25BB"/>
    <w:rsid w:val="007D2B6F"/>
    <w:rsid w:val="007D2C53"/>
    <w:rsid w:val="007D2C97"/>
    <w:rsid w:val="007D3B4D"/>
    <w:rsid w:val="007D418E"/>
    <w:rsid w:val="007D43FD"/>
    <w:rsid w:val="007D46D0"/>
    <w:rsid w:val="007D4900"/>
    <w:rsid w:val="007D4C06"/>
    <w:rsid w:val="007D5F8C"/>
    <w:rsid w:val="007D5FE5"/>
    <w:rsid w:val="007D61F5"/>
    <w:rsid w:val="007D7E34"/>
    <w:rsid w:val="007D7E98"/>
    <w:rsid w:val="007E08EF"/>
    <w:rsid w:val="007E09B3"/>
    <w:rsid w:val="007E1264"/>
    <w:rsid w:val="007E14AC"/>
    <w:rsid w:val="007E15FE"/>
    <w:rsid w:val="007E2339"/>
    <w:rsid w:val="007E30B5"/>
    <w:rsid w:val="007E3278"/>
    <w:rsid w:val="007E3321"/>
    <w:rsid w:val="007E5103"/>
    <w:rsid w:val="007E5417"/>
    <w:rsid w:val="007E594E"/>
    <w:rsid w:val="007E5FEA"/>
    <w:rsid w:val="007E6458"/>
    <w:rsid w:val="007E6E23"/>
    <w:rsid w:val="007E7A20"/>
    <w:rsid w:val="007F02C7"/>
    <w:rsid w:val="007F0658"/>
    <w:rsid w:val="007F0A72"/>
    <w:rsid w:val="007F0C45"/>
    <w:rsid w:val="007F1D5B"/>
    <w:rsid w:val="007F2146"/>
    <w:rsid w:val="007F2205"/>
    <w:rsid w:val="007F2986"/>
    <w:rsid w:val="007F3629"/>
    <w:rsid w:val="007F42A1"/>
    <w:rsid w:val="007F44DD"/>
    <w:rsid w:val="007F4921"/>
    <w:rsid w:val="007F4C50"/>
    <w:rsid w:val="007F5201"/>
    <w:rsid w:val="007F5563"/>
    <w:rsid w:val="007F58A4"/>
    <w:rsid w:val="007F5920"/>
    <w:rsid w:val="007F64FB"/>
    <w:rsid w:val="007F6C6E"/>
    <w:rsid w:val="007F7B94"/>
    <w:rsid w:val="0080022D"/>
    <w:rsid w:val="00801E21"/>
    <w:rsid w:val="00802426"/>
    <w:rsid w:val="00802AD8"/>
    <w:rsid w:val="008030D7"/>
    <w:rsid w:val="008030F0"/>
    <w:rsid w:val="008036E1"/>
    <w:rsid w:val="008038B7"/>
    <w:rsid w:val="00803BF9"/>
    <w:rsid w:val="00803D12"/>
    <w:rsid w:val="00804321"/>
    <w:rsid w:val="008048D0"/>
    <w:rsid w:val="0080492C"/>
    <w:rsid w:val="008050DA"/>
    <w:rsid w:val="00805BC2"/>
    <w:rsid w:val="00805C8E"/>
    <w:rsid w:val="00806728"/>
    <w:rsid w:val="00806A07"/>
    <w:rsid w:val="00806E23"/>
    <w:rsid w:val="00806E26"/>
    <w:rsid w:val="008077D8"/>
    <w:rsid w:val="008079BF"/>
    <w:rsid w:val="00807E2A"/>
    <w:rsid w:val="00810429"/>
    <w:rsid w:val="00810623"/>
    <w:rsid w:val="00810B50"/>
    <w:rsid w:val="00811415"/>
    <w:rsid w:val="0081186E"/>
    <w:rsid w:val="00812343"/>
    <w:rsid w:val="0081297A"/>
    <w:rsid w:val="00812C71"/>
    <w:rsid w:val="00812E41"/>
    <w:rsid w:val="008130BE"/>
    <w:rsid w:val="008137AB"/>
    <w:rsid w:val="00813B56"/>
    <w:rsid w:val="00813EE4"/>
    <w:rsid w:val="008144A1"/>
    <w:rsid w:val="00814663"/>
    <w:rsid w:val="00814D8E"/>
    <w:rsid w:val="00814ED1"/>
    <w:rsid w:val="00814F8E"/>
    <w:rsid w:val="008166F0"/>
    <w:rsid w:val="008174FB"/>
    <w:rsid w:val="008175D2"/>
    <w:rsid w:val="008175FC"/>
    <w:rsid w:val="00817C78"/>
    <w:rsid w:val="00820352"/>
    <w:rsid w:val="00820488"/>
    <w:rsid w:val="00820644"/>
    <w:rsid w:val="008209BD"/>
    <w:rsid w:val="008212E2"/>
    <w:rsid w:val="00821F0E"/>
    <w:rsid w:val="00822435"/>
    <w:rsid w:val="00823AC8"/>
    <w:rsid w:val="00824863"/>
    <w:rsid w:val="00824CCC"/>
    <w:rsid w:val="00824ED6"/>
    <w:rsid w:val="008252F4"/>
    <w:rsid w:val="00825BD8"/>
    <w:rsid w:val="00825F0C"/>
    <w:rsid w:val="0082661B"/>
    <w:rsid w:val="00826C91"/>
    <w:rsid w:val="00827DFF"/>
    <w:rsid w:val="00830DE9"/>
    <w:rsid w:val="00831B3B"/>
    <w:rsid w:val="00831BCC"/>
    <w:rsid w:val="0083223E"/>
    <w:rsid w:val="008331DF"/>
    <w:rsid w:val="008343B4"/>
    <w:rsid w:val="00834916"/>
    <w:rsid w:val="00834C6C"/>
    <w:rsid w:val="00834FE6"/>
    <w:rsid w:val="00835839"/>
    <w:rsid w:val="00835B49"/>
    <w:rsid w:val="00835C54"/>
    <w:rsid w:val="0083633C"/>
    <w:rsid w:val="00840111"/>
    <w:rsid w:val="008409C9"/>
    <w:rsid w:val="008419B8"/>
    <w:rsid w:val="00842325"/>
    <w:rsid w:val="008424B2"/>
    <w:rsid w:val="008426DE"/>
    <w:rsid w:val="0084378D"/>
    <w:rsid w:val="008444D4"/>
    <w:rsid w:val="00844F1E"/>
    <w:rsid w:val="008450A1"/>
    <w:rsid w:val="00845360"/>
    <w:rsid w:val="008457DC"/>
    <w:rsid w:val="00845CF3"/>
    <w:rsid w:val="00846CC4"/>
    <w:rsid w:val="00850531"/>
    <w:rsid w:val="0085094F"/>
    <w:rsid w:val="00851256"/>
    <w:rsid w:val="008516E1"/>
    <w:rsid w:val="00852010"/>
    <w:rsid w:val="008528CA"/>
    <w:rsid w:val="00853AE2"/>
    <w:rsid w:val="008553AC"/>
    <w:rsid w:val="00855526"/>
    <w:rsid w:val="00855ACA"/>
    <w:rsid w:val="008566D3"/>
    <w:rsid w:val="008567A6"/>
    <w:rsid w:val="00856E97"/>
    <w:rsid w:val="008577AA"/>
    <w:rsid w:val="00857DAA"/>
    <w:rsid w:val="0086032C"/>
    <w:rsid w:val="00860825"/>
    <w:rsid w:val="00860970"/>
    <w:rsid w:val="00861C6A"/>
    <w:rsid w:val="00861FBD"/>
    <w:rsid w:val="008624F8"/>
    <w:rsid w:val="0086254F"/>
    <w:rsid w:val="0086373F"/>
    <w:rsid w:val="00863836"/>
    <w:rsid w:val="00863958"/>
    <w:rsid w:val="0086521D"/>
    <w:rsid w:val="008652F6"/>
    <w:rsid w:val="00865B7D"/>
    <w:rsid w:val="008662FB"/>
    <w:rsid w:val="00866929"/>
    <w:rsid w:val="00866D7E"/>
    <w:rsid w:val="00867588"/>
    <w:rsid w:val="008676D8"/>
    <w:rsid w:val="00867D73"/>
    <w:rsid w:val="00867FF4"/>
    <w:rsid w:val="008705B0"/>
    <w:rsid w:val="008705D6"/>
    <w:rsid w:val="008705E0"/>
    <w:rsid w:val="008706F6"/>
    <w:rsid w:val="0087076D"/>
    <w:rsid w:val="008707FB"/>
    <w:rsid w:val="00870909"/>
    <w:rsid w:val="00871481"/>
    <w:rsid w:val="00871601"/>
    <w:rsid w:val="008726D4"/>
    <w:rsid w:val="00872BC7"/>
    <w:rsid w:val="00872F71"/>
    <w:rsid w:val="008737F9"/>
    <w:rsid w:val="00873A4D"/>
    <w:rsid w:val="0087425B"/>
    <w:rsid w:val="0087447F"/>
    <w:rsid w:val="00874A72"/>
    <w:rsid w:val="00874E16"/>
    <w:rsid w:val="00874F9A"/>
    <w:rsid w:val="0087593F"/>
    <w:rsid w:val="008763BD"/>
    <w:rsid w:val="0087671A"/>
    <w:rsid w:val="00876799"/>
    <w:rsid w:val="00876863"/>
    <w:rsid w:val="0087724D"/>
    <w:rsid w:val="00880141"/>
    <w:rsid w:val="00880981"/>
    <w:rsid w:val="00880D54"/>
    <w:rsid w:val="0088345E"/>
    <w:rsid w:val="008834A7"/>
    <w:rsid w:val="008836AB"/>
    <w:rsid w:val="00883E1F"/>
    <w:rsid w:val="0088464F"/>
    <w:rsid w:val="0088466D"/>
    <w:rsid w:val="00884784"/>
    <w:rsid w:val="00884976"/>
    <w:rsid w:val="008856B7"/>
    <w:rsid w:val="00886001"/>
    <w:rsid w:val="008864D1"/>
    <w:rsid w:val="008868E5"/>
    <w:rsid w:val="008908B8"/>
    <w:rsid w:val="00890E0A"/>
    <w:rsid w:val="00891277"/>
    <w:rsid w:val="0089184A"/>
    <w:rsid w:val="00892EEA"/>
    <w:rsid w:val="00893A1D"/>
    <w:rsid w:val="00894100"/>
    <w:rsid w:val="00894145"/>
    <w:rsid w:val="008942B0"/>
    <w:rsid w:val="00894D50"/>
    <w:rsid w:val="00894DF5"/>
    <w:rsid w:val="00895D40"/>
    <w:rsid w:val="00896156"/>
    <w:rsid w:val="00896279"/>
    <w:rsid w:val="00896608"/>
    <w:rsid w:val="00897223"/>
    <w:rsid w:val="00897286"/>
    <w:rsid w:val="00897569"/>
    <w:rsid w:val="008975E0"/>
    <w:rsid w:val="0089761F"/>
    <w:rsid w:val="0089764F"/>
    <w:rsid w:val="008A115E"/>
    <w:rsid w:val="008A148B"/>
    <w:rsid w:val="008A16CC"/>
    <w:rsid w:val="008A1B8D"/>
    <w:rsid w:val="008A1C80"/>
    <w:rsid w:val="008A297D"/>
    <w:rsid w:val="008A2983"/>
    <w:rsid w:val="008A2F7B"/>
    <w:rsid w:val="008A57C3"/>
    <w:rsid w:val="008A5F0A"/>
    <w:rsid w:val="008A6D43"/>
    <w:rsid w:val="008A6FBB"/>
    <w:rsid w:val="008A74C6"/>
    <w:rsid w:val="008A77D2"/>
    <w:rsid w:val="008A7983"/>
    <w:rsid w:val="008A7BA4"/>
    <w:rsid w:val="008B04E9"/>
    <w:rsid w:val="008B0687"/>
    <w:rsid w:val="008B071F"/>
    <w:rsid w:val="008B0D5C"/>
    <w:rsid w:val="008B0EE1"/>
    <w:rsid w:val="008B18D9"/>
    <w:rsid w:val="008B2350"/>
    <w:rsid w:val="008B244C"/>
    <w:rsid w:val="008B277C"/>
    <w:rsid w:val="008B28DE"/>
    <w:rsid w:val="008B3F94"/>
    <w:rsid w:val="008B42FF"/>
    <w:rsid w:val="008B467D"/>
    <w:rsid w:val="008B49C8"/>
    <w:rsid w:val="008B4CFB"/>
    <w:rsid w:val="008B4F27"/>
    <w:rsid w:val="008B5CD8"/>
    <w:rsid w:val="008B66B2"/>
    <w:rsid w:val="008B67CC"/>
    <w:rsid w:val="008B6A8C"/>
    <w:rsid w:val="008B7FAC"/>
    <w:rsid w:val="008C008C"/>
    <w:rsid w:val="008C111E"/>
    <w:rsid w:val="008C15DB"/>
    <w:rsid w:val="008C2B99"/>
    <w:rsid w:val="008C3E9D"/>
    <w:rsid w:val="008C528D"/>
    <w:rsid w:val="008C5898"/>
    <w:rsid w:val="008C598B"/>
    <w:rsid w:val="008C6C88"/>
    <w:rsid w:val="008C6D73"/>
    <w:rsid w:val="008C79DE"/>
    <w:rsid w:val="008D0D01"/>
    <w:rsid w:val="008D0F40"/>
    <w:rsid w:val="008D12A6"/>
    <w:rsid w:val="008D153A"/>
    <w:rsid w:val="008D1D65"/>
    <w:rsid w:val="008D1D7E"/>
    <w:rsid w:val="008D1FAF"/>
    <w:rsid w:val="008D2CDF"/>
    <w:rsid w:val="008D2E3A"/>
    <w:rsid w:val="008D35FD"/>
    <w:rsid w:val="008D40FA"/>
    <w:rsid w:val="008D4C94"/>
    <w:rsid w:val="008D4F05"/>
    <w:rsid w:val="008D5477"/>
    <w:rsid w:val="008D552F"/>
    <w:rsid w:val="008D5A75"/>
    <w:rsid w:val="008D5B53"/>
    <w:rsid w:val="008D60DA"/>
    <w:rsid w:val="008D6161"/>
    <w:rsid w:val="008D624F"/>
    <w:rsid w:val="008D62DC"/>
    <w:rsid w:val="008D6E10"/>
    <w:rsid w:val="008D7FF8"/>
    <w:rsid w:val="008E19B6"/>
    <w:rsid w:val="008E22E0"/>
    <w:rsid w:val="008E2874"/>
    <w:rsid w:val="008E3369"/>
    <w:rsid w:val="008E3EEA"/>
    <w:rsid w:val="008E3FFC"/>
    <w:rsid w:val="008E4072"/>
    <w:rsid w:val="008E461B"/>
    <w:rsid w:val="008E46A9"/>
    <w:rsid w:val="008E4CFF"/>
    <w:rsid w:val="008E557A"/>
    <w:rsid w:val="008E587E"/>
    <w:rsid w:val="008E593D"/>
    <w:rsid w:val="008E5A59"/>
    <w:rsid w:val="008E6808"/>
    <w:rsid w:val="008E6A45"/>
    <w:rsid w:val="008E7101"/>
    <w:rsid w:val="008E711F"/>
    <w:rsid w:val="008E7216"/>
    <w:rsid w:val="008E7914"/>
    <w:rsid w:val="008F00C3"/>
    <w:rsid w:val="008F1018"/>
    <w:rsid w:val="008F17D4"/>
    <w:rsid w:val="008F1EC0"/>
    <w:rsid w:val="008F22F8"/>
    <w:rsid w:val="008F3092"/>
    <w:rsid w:val="008F38C5"/>
    <w:rsid w:val="008F41FB"/>
    <w:rsid w:val="008F437C"/>
    <w:rsid w:val="008F4E52"/>
    <w:rsid w:val="008F53F0"/>
    <w:rsid w:val="008F54B4"/>
    <w:rsid w:val="008F5880"/>
    <w:rsid w:val="008F5B12"/>
    <w:rsid w:val="008F6C6D"/>
    <w:rsid w:val="008F6FE8"/>
    <w:rsid w:val="008F732E"/>
    <w:rsid w:val="008F7F77"/>
    <w:rsid w:val="00900366"/>
    <w:rsid w:val="0090038E"/>
    <w:rsid w:val="00900D56"/>
    <w:rsid w:val="009010C2"/>
    <w:rsid w:val="00901ACA"/>
    <w:rsid w:val="00901FF6"/>
    <w:rsid w:val="009023BD"/>
    <w:rsid w:val="00902A68"/>
    <w:rsid w:val="00902C16"/>
    <w:rsid w:val="00903520"/>
    <w:rsid w:val="00903568"/>
    <w:rsid w:val="00903F82"/>
    <w:rsid w:val="00903FAC"/>
    <w:rsid w:val="009044FB"/>
    <w:rsid w:val="0090492F"/>
    <w:rsid w:val="00904DE2"/>
    <w:rsid w:val="009055D1"/>
    <w:rsid w:val="00905BE0"/>
    <w:rsid w:val="00906020"/>
    <w:rsid w:val="00906127"/>
    <w:rsid w:val="00906265"/>
    <w:rsid w:val="00906BF1"/>
    <w:rsid w:val="00906D03"/>
    <w:rsid w:val="00907315"/>
    <w:rsid w:val="00907C22"/>
    <w:rsid w:val="00907F29"/>
    <w:rsid w:val="009107A7"/>
    <w:rsid w:val="00910AFF"/>
    <w:rsid w:val="009110E2"/>
    <w:rsid w:val="00911444"/>
    <w:rsid w:val="009118D3"/>
    <w:rsid w:val="00911AA9"/>
    <w:rsid w:val="00912333"/>
    <w:rsid w:val="009127F4"/>
    <w:rsid w:val="009137FF"/>
    <w:rsid w:val="00913AFC"/>
    <w:rsid w:val="00913FA7"/>
    <w:rsid w:val="00914148"/>
    <w:rsid w:val="0091488C"/>
    <w:rsid w:val="00914E0C"/>
    <w:rsid w:val="00915001"/>
    <w:rsid w:val="009152E4"/>
    <w:rsid w:val="0091607E"/>
    <w:rsid w:val="00916AB1"/>
    <w:rsid w:val="00916BBF"/>
    <w:rsid w:val="00916F76"/>
    <w:rsid w:val="00917361"/>
    <w:rsid w:val="009200B9"/>
    <w:rsid w:val="00920276"/>
    <w:rsid w:val="00920278"/>
    <w:rsid w:val="009203D7"/>
    <w:rsid w:val="00920D47"/>
    <w:rsid w:val="00921594"/>
    <w:rsid w:val="00922354"/>
    <w:rsid w:val="00922970"/>
    <w:rsid w:val="00923D6A"/>
    <w:rsid w:val="00924799"/>
    <w:rsid w:val="00924D81"/>
    <w:rsid w:val="00925985"/>
    <w:rsid w:val="00927146"/>
    <w:rsid w:val="0092726E"/>
    <w:rsid w:val="009273E2"/>
    <w:rsid w:val="009279C1"/>
    <w:rsid w:val="00927E3A"/>
    <w:rsid w:val="00927F9A"/>
    <w:rsid w:val="00930225"/>
    <w:rsid w:val="00930D44"/>
    <w:rsid w:val="00930D7F"/>
    <w:rsid w:val="00931BD5"/>
    <w:rsid w:val="00931F6D"/>
    <w:rsid w:val="009324CB"/>
    <w:rsid w:val="00932934"/>
    <w:rsid w:val="00932A26"/>
    <w:rsid w:val="00932A6A"/>
    <w:rsid w:val="009331BF"/>
    <w:rsid w:val="0093333C"/>
    <w:rsid w:val="00933CD6"/>
    <w:rsid w:val="00933FA5"/>
    <w:rsid w:val="00933FF1"/>
    <w:rsid w:val="00934778"/>
    <w:rsid w:val="00934AF0"/>
    <w:rsid w:val="0093599B"/>
    <w:rsid w:val="00935D87"/>
    <w:rsid w:val="009368D9"/>
    <w:rsid w:val="009368E2"/>
    <w:rsid w:val="00936C25"/>
    <w:rsid w:val="00937256"/>
    <w:rsid w:val="009373DF"/>
    <w:rsid w:val="0093786D"/>
    <w:rsid w:val="00937A03"/>
    <w:rsid w:val="00937AA5"/>
    <w:rsid w:val="00937CC0"/>
    <w:rsid w:val="0094079F"/>
    <w:rsid w:val="009408A6"/>
    <w:rsid w:val="00941123"/>
    <w:rsid w:val="00941252"/>
    <w:rsid w:val="0094145D"/>
    <w:rsid w:val="0094175F"/>
    <w:rsid w:val="00942CC5"/>
    <w:rsid w:val="00943114"/>
    <w:rsid w:val="009437B7"/>
    <w:rsid w:val="00943906"/>
    <w:rsid w:val="0094399B"/>
    <w:rsid w:val="009441E8"/>
    <w:rsid w:val="00944978"/>
    <w:rsid w:val="00945277"/>
    <w:rsid w:val="00945D4D"/>
    <w:rsid w:val="00946AD5"/>
    <w:rsid w:val="00946DE8"/>
    <w:rsid w:val="00947BD6"/>
    <w:rsid w:val="00950121"/>
    <w:rsid w:val="0095076C"/>
    <w:rsid w:val="009510A0"/>
    <w:rsid w:val="0095156E"/>
    <w:rsid w:val="0095273B"/>
    <w:rsid w:val="0095360A"/>
    <w:rsid w:val="009536B7"/>
    <w:rsid w:val="00953C74"/>
    <w:rsid w:val="009548FD"/>
    <w:rsid w:val="0095516F"/>
    <w:rsid w:val="0095544B"/>
    <w:rsid w:val="00956105"/>
    <w:rsid w:val="00956462"/>
    <w:rsid w:val="00956816"/>
    <w:rsid w:val="00956831"/>
    <w:rsid w:val="00957139"/>
    <w:rsid w:val="0095718F"/>
    <w:rsid w:val="00957C60"/>
    <w:rsid w:val="009607B2"/>
    <w:rsid w:val="009608DF"/>
    <w:rsid w:val="00960B2B"/>
    <w:rsid w:val="00960BB9"/>
    <w:rsid w:val="00960C76"/>
    <w:rsid w:val="009620B9"/>
    <w:rsid w:val="0096278A"/>
    <w:rsid w:val="009631D5"/>
    <w:rsid w:val="00964865"/>
    <w:rsid w:val="00964CBD"/>
    <w:rsid w:val="00965435"/>
    <w:rsid w:val="00965FA1"/>
    <w:rsid w:val="009664C0"/>
    <w:rsid w:val="00966B92"/>
    <w:rsid w:val="00970107"/>
    <w:rsid w:val="009701CA"/>
    <w:rsid w:val="009706A8"/>
    <w:rsid w:val="00970992"/>
    <w:rsid w:val="00970DDA"/>
    <w:rsid w:val="00971126"/>
    <w:rsid w:val="009711DC"/>
    <w:rsid w:val="009712E4"/>
    <w:rsid w:val="0097213C"/>
    <w:rsid w:val="00972D66"/>
    <w:rsid w:val="00975AE8"/>
    <w:rsid w:val="00975E39"/>
    <w:rsid w:val="009766BD"/>
    <w:rsid w:val="0097707A"/>
    <w:rsid w:val="009778C7"/>
    <w:rsid w:val="00977BF5"/>
    <w:rsid w:val="00982183"/>
    <w:rsid w:val="009821FF"/>
    <w:rsid w:val="00982636"/>
    <w:rsid w:val="00982649"/>
    <w:rsid w:val="00982C83"/>
    <w:rsid w:val="00982EB9"/>
    <w:rsid w:val="00983187"/>
    <w:rsid w:val="0098376D"/>
    <w:rsid w:val="00983A76"/>
    <w:rsid w:val="00983AEA"/>
    <w:rsid w:val="00984069"/>
    <w:rsid w:val="009840C9"/>
    <w:rsid w:val="009842EF"/>
    <w:rsid w:val="0098451F"/>
    <w:rsid w:val="00984C65"/>
    <w:rsid w:val="00984D6B"/>
    <w:rsid w:val="009857C7"/>
    <w:rsid w:val="00985AC9"/>
    <w:rsid w:val="00985D58"/>
    <w:rsid w:val="00986A5B"/>
    <w:rsid w:val="00987F8A"/>
    <w:rsid w:val="009904BB"/>
    <w:rsid w:val="009904F2"/>
    <w:rsid w:val="009913D7"/>
    <w:rsid w:val="009919EC"/>
    <w:rsid w:val="00991A3F"/>
    <w:rsid w:val="00992284"/>
    <w:rsid w:val="009922FE"/>
    <w:rsid w:val="0099264C"/>
    <w:rsid w:val="00994C16"/>
    <w:rsid w:val="00995464"/>
    <w:rsid w:val="00995468"/>
    <w:rsid w:val="00996244"/>
    <w:rsid w:val="009974B7"/>
    <w:rsid w:val="00997B2E"/>
    <w:rsid w:val="00997B57"/>
    <w:rsid w:val="009A033F"/>
    <w:rsid w:val="009A0E29"/>
    <w:rsid w:val="009A151C"/>
    <w:rsid w:val="009A1A0D"/>
    <w:rsid w:val="009A1EC1"/>
    <w:rsid w:val="009A3E9E"/>
    <w:rsid w:val="009A46FE"/>
    <w:rsid w:val="009A4FC3"/>
    <w:rsid w:val="009A548F"/>
    <w:rsid w:val="009A5A05"/>
    <w:rsid w:val="009A60DE"/>
    <w:rsid w:val="009A6B5D"/>
    <w:rsid w:val="009A6D25"/>
    <w:rsid w:val="009A700C"/>
    <w:rsid w:val="009A703E"/>
    <w:rsid w:val="009A76B3"/>
    <w:rsid w:val="009B0264"/>
    <w:rsid w:val="009B033B"/>
    <w:rsid w:val="009B03ED"/>
    <w:rsid w:val="009B0B41"/>
    <w:rsid w:val="009B1225"/>
    <w:rsid w:val="009B17B9"/>
    <w:rsid w:val="009B1884"/>
    <w:rsid w:val="009B1CF5"/>
    <w:rsid w:val="009B1FAE"/>
    <w:rsid w:val="009B227D"/>
    <w:rsid w:val="009B2CE8"/>
    <w:rsid w:val="009B411C"/>
    <w:rsid w:val="009B5511"/>
    <w:rsid w:val="009B63A3"/>
    <w:rsid w:val="009B6823"/>
    <w:rsid w:val="009B6D61"/>
    <w:rsid w:val="009B70B6"/>
    <w:rsid w:val="009B74E1"/>
    <w:rsid w:val="009B7C01"/>
    <w:rsid w:val="009C02C0"/>
    <w:rsid w:val="009C0438"/>
    <w:rsid w:val="009C0851"/>
    <w:rsid w:val="009C0A03"/>
    <w:rsid w:val="009C0BE4"/>
    <w:rsid w:val="009C0EF8"/>
    <w:rsid w:val="009C0F0F"/>
    <w:rsid w:val="009C12B7"/>
    <w:rsid w:val="009C17EC"/>
    <w:rsid w:val="009C219A"/>
    <w:rsid w:val="009C28E8"/>
    <w:rsid w:val="009C3329"/>
    <w:rsid w:val="009C3740"/>
    <w:rsid w:val="009C3953"/>
    <w:rsid w:val="009C3D26"/>
    <w:rsid w:val="009C3FD4"/>
    <w:rsid w:val="009C499D"/>
    <w:rsid w:val="009C4DA8"/>
    <w:rsid w:val="009C5272"/>
    <w:rsid w:val="009C5ED5"/>
    <w:rsid w:val="009C6A5E"/>
    <w:rsid w:val="009C6ADF"/>
    <w:rsid w:val="009C71F9"/>
    <w:rsid w:val="009C7678"/>
    <w:rsid w:val="009D0344"/>
    <w:rsid w:val="009D11A5"/>
    <w:rsid w:val="009D134C"/>
    <w:rsid w:val="009D140A"/>
    <w:rsid w:val="009D159A"/>
    <w:rsid w:val="009D1E88"/>
    <w:rsid w:val="009D2256"/>
    <w:rsid w:val="009D2290"/>
    <w:rsid w:val="009D284A"/>
    <w:rsid w:val="009D327E"/>
    <w:rsid w:val="009D3B09"/>
    <w:rsid w:val="009D41DA"/>
    <w:rsid w:val="009D4936"/>
    <w:rsid w:val="009D4961"/>
    <w:rsid w:val="009D4F6D"/>
    <w:rsid w:val="009D5867"/>
    <w:rsid w:val="009D5B7B"/>
    <w:rsid w:val="009D5C64"/>
    <w:rsid w:val="009D6C5C"/>
    <w:rsid w:val="009D7B3A"/>
    <w:rsid w:val="009E0050"/>
    <w:rsid w:val="009E020D"/>
    <w:rsid w:val="009E0AFB"/>
    <w:rsid w:val="009E0EBA"/>
    <w:rsid w:val="009E1590"/>
    <w:rsid w:val="009E16A2"/>
    <w:rsid w:val="009E21E7"/>
    <w:rsid w:val="009E2ED4"/>
    <w:rsid w:val="009E3472"/>
    <w:rsid w:val="009E47F8"/>
    <w:rsid w:val="009E5164"/>
    <w:rsid w:val="009E5349"/>
    <w:rsid w:val="009E541E"/>
    <w:rsid w:val="009E5E5C"/>
    <w:rsid w:val="009E60C0"/>
    <w:rsid w:val="009E6810"/>
    <w:rsid w:val="009E6995"/>
    <w:rsid w:val="009E6D8C"/>
    <w:rsid w:val="009E70D7"/>
    <w:rsid w:val="009E7639"/>
    <w:rsid w:val="009E7CEA"/>
    <w:rsid w:val="009F00C5"/>
    <w:rsid w:val="009F0446"/>
    <w:rsid w:val="009F0BA5"/>
    <w:rsid w:val="009F0FB3"/>
    <w:rsid w:val="009F15F9"/>
    <w:rsid w:val="009F169C"/>
    <w:rsid w:val="009F1E85"/>
    <w:rsid w:val="009F1ED8"/>
    <w:rsid w:val="009F252A"/>
    <w:rsid w:val="009F3837"/>
    <w:rsid w:val="009F3E69"/>
    <w:rsid w:val="009F647C"/>
    <w:rsid w:val="009F696B"/>
    <w:rsid w:val="009F7752"/>
    <w:rsid w:val="009F77AB"/>
    <w:rsid w:val="009F7F8F"/>
    <w:rsid w:val="00A000B7"/>
    <w:rsid w:val="00A00562"/>
    <w:rsid w:val="00A01242"/>
    <w:rsid w:val="00A01466"/>
    <w:rsid w:val="00A01B5B"/>
    <w:rsid w:val="00A01BB0"/>
    <w:rsid w:val="00A0238F"/>
    <w:rsid w:val="00A02B59"/>
    <w:rsid w:val="00A03307"/>
    <w:rsid w:val="00A034E7"/>
    <w:rsid w:val="00A0446C"/>
    <w:rsid w:val="00A04DB3"/>
    <w:rsid w:val="00A04E1A"/>
    <w:rsid w:val="00A054E3"/>
    <w:rsid w:val="00A05F1D"/>
    <w:rsid w:val="00A067BF"/>
    <w:rsid w:val="00A067D6"/>
    <w:rsid w:val="00A06837"/>
    <w:rsid w:val="00A10632"/>
    <w:rsid w:val="00A11E3F"/>
    <w:rsid w:val="00A11F7F"/>
    <w:rsid w:val="00A139E1"/>
    <w:rsid w:val="00A13BF8"/>
    <w:rsid w:val="00A14BF4"/>
    <w:rsid w:val="00A15373"/>
    <w:rsid w:val="00A15714"/>
    <w:rsid w:val="00A158CD"/>
    <w:rsid w:val="00A15FA6"/>
    <w:rsid w:val="00A16510"/>
    <w:rsid w:val="00A16A07"/>
    <w:rsid w:val="00A16DA2"/>
    <w:rsid w:val="00A201C5"/>
    <w:rsid w:val="00A203F3"/>
    <w:rsid w:val="00A20BCA"/>
    <w:rsid w:val="00A214B2"/>
    <w:rsid w:val="00A21868"/>
    <w:rsid w:val="00A21E14"/>
    <w:rsid w:val="00A22150"/>
    <w:rsid w:val="00A22716"/>
    <w:rsid w:val="00A22CC4"/>
    <w:rsid w:val="00A22E05"/>
    <w:rsid w:val="00A237EB"/>
    <w:rsid w:val="00A23999"/>
    <w:rsid w:val="00A239BE"/>
    <w:rsid w:val="00A23AC4"/>
    <w:rsid w:val="00A244F8"/>
    <w:rsid w:val="00A24CBF"/>
    <w:rsid w:val="00A2564F"/>
    <w:rsid w:val="00A25DE5"/>
    <w:rsid w:val="00A26937"/>
    <w:rsid w:val="00A26B22"/>
    <w:rsid w:val="00A274D2"/>
    <w:rsid w:val="00A2765C"/>
    <w:rsid w:val="00A27A4B"/>
    <w:rsid w:val="00A30761"/>
    <w:rsid w:val="00A30B44"/>
    <w:rsid w:val="00A30E80"/>
    <w:rsid w:val="00A3191F"/>
    <w:rsid w:val="00A32939"/>
    <w:rsid w:val="00A33110"/>
    <w:rsid w:val="00A3338A"/>
    <w:rsid w:val="00A33702"/>
    <w:rsid w:val="00A34B9D"/>
    <w:rsid w:val="00A362E7"/>
    <w:rsid w:val="00A36359"/>
    <w:rsid w:val="00A40A38"/>
    <w:rsid w:val="00A40FC3"/>
    <w:rsid w:val="00A4139D"/>
    <w:rsid w:val="00A413A6"/>
    <w:rsid w:val="00A41FA2"/>
    <w:rsid w:val="00A43C75"/>
    <w:rsid w:val="00A44A1E"/>
    <w:rsid w:val="00A44A1F"/>
    <w:rsid w:val="00A451F3"/>
    <w:rsid w:val="00A45D1A"/>
    <w:rsid w:val="00A460B6"/>
    <w:rsid w:val="00A460C3"/>
    <w:rsid w:val="00A46107"/>
    <w:rsid w:val="00A4640B"/>
    <w:rsid w:val="00A466FD"/>
    <w:rsid w:val="00A47FC7"/>
    <w:rsid w:val="00A502F9"/>
    <w:rsid w:val="00A513A9"/>
    <w:rsid w:val="00A513D7"/>
    <w:rsid w:val="00A51668"/>
    <w:rsid w:val="00A517AF"/>
    <w:rsid w:val="00A5279C"/>
    <w:rsid w:val="00A52CB0"/>
    <w:rsid w:val="00A53A9B"/>
    <w:rsid w:val="00A53DAC"/>
    <w:rsid w:val="00A53F17"/>
    <w:rsid w:val="00A544AD"/>
    <w:rsid w:val="00A553A2"/>
    <w:rsid w:val="00A554EE"/>
    <w:rsid w:val="00A55AC5"/>
    <w:rsid w:val="00A55BE9"/>
    <w:rsid w:val="00A55E19"/>
    <w:rsid w:val="00A56781"/>
    <w:rsid w:val="00A56D14"/>
    <w:rsid w:val="00A5710F"/>
    <w:rsid w:val="00A5713A"/>
    <w:rsid w:val="00A572DB"/>
    <w:rsid w:val="00A57EE8"/>
    <w:rsid w:val="00A60143"/>
    <w:rsid w:val="00A60D03"/>
    <w:rsid w:val="00A615F0"/>
    <w:rsid w:val="00A619C2"/>
    <w:rsid w:val="00A620AB"/>
    <w:rsid w:val="00A626D3"/>
    <w:rsid w:val="00A63031"/>
    <w:rsid w:val="00A636C2"/>
    <w:rsid w:val="00A63A3A"/>
    <w:rsid w:val="00A6456E"/>
    <w:rsid w:val="00A64D3B"/>
    <w:rsid w:val="00A65B2E"/>
    <w:rsid w:val="00A65B7F"/>
    <w:rsid w:val="00A6682E"/>
    <w:rsid w:val="00A66E76"/>
    <w:rsid w:val="00A70AD1"/>
    <w:rsid w:val="00A70C63"/>
    <w:rsid w:val="00A70E32"/>
    <w:rsid w:val="00A70F07"/>
    <w:rsid w:val="00A714BB"/>
    <w:rsid w:val="00A717DD"/>
    <w:rsid w:val="00A72174"/>
    <w:rsid w:val="00A722C1"/>
    <w:rsid w:val="00A72F51"/>
    <w:rsid w:val="00A733D9"/>
    <w:rsid w:val="00A73D84"/>
    <w:rsid w:val="00A752B5"/>
    <w:rsid w:val="00A7558B"/>
    <w:rsid w:val="00A75844"/>
    <w:rsid w:val="00A75CE0"/>
    <w:rsid w:val="00A75F66"/>
    <w:rsid w:val="00A767DC"/>
    <w:rsid w:val="00A77CC1"/>
    <w:rsid w:val="00A77CE6"/>
    <w:rsid w:val="00A77CE9"/>
    <w:rsid w:val="00A802BB"/>
    <w:rsid w:val="00A804FD"/>
    <w:rsid w:val="00A81491"/>
    <w:rsid w:val="00A814DD"/>
    <w:rsid w:val="00A81AF9"/>
    <w:rsid w:val="00A8203C"/>
    <w:rsid w:val="00A8204D"/>
    <w:rsid w:val="00A82085"/>
    <w:rsid w:val="00A8282A"/>
    <w:rsid w:val="00A82E7A"/>
    <w:rsid w:val="00A831CF"/>
    <w:rsid w:val="00A83358"/>
    <w:rsid w:val="00A83A67"/>
    <w:rsid w:val="00A840C2"/>
    <w:rsid w:val="00A844E3"/>
    <w:rsid w:val="00A84D99"/>
    <w:rsid w:val="00A84DA3"/>
    <w:rsid w:val="00A85355"/>
    <w:rsid w:val="00A85601"/>
    <w:rsid w:val="00A859C0"/>
    <w:rsid w:val="00A85C71"/>
    <w:rsid w:val="00A8653C"/>
    <w:rsid w:val="00A86C1B"/>
    <w:rsid w:val="00A90615"/>
    <w:rsid w:val="00A90622"/>
    <w:rsid w:val="00A90894"/>
    <w:rsid w:val="00A918DF"/>
    <w:rsid w:val="00A92A68"/>
    <w:rsid w:val="00A92B5C"/>
    <w:rsid w:val="00A93707"/>
    <w:rsid w:val="00A93BFB"/>
    <w:rsid w:val="00A93E74"/>
    <w:rsid w:val="00A94716"/>
    <w:rsid w:val="00A94918"/>
    <w:rsid w:val="00A94D7F"/>
    <w:rsid w:val="00A95494"/>
    <w:rsid w:val="00A963C6"/>
    <w:rsid w:val="00A96CA2"/>
    <w:rsid w:val="00A97BD2"/>
    <w:rsid w:val="00AA0568"/>
    <w:rsid w:val="00AA078C"/>
    <w:rsid w:val="00AA0BC2"/>
    <w:rsid w:val="00AA0C94"/>
    <w:rsid w:val="00AA0D9E"/>
    <w:rsid w:val="00AA1177"/>
    <w:rsid w:val="00AA145B"/>
    <w:rsid w:val="00AA15B6"/>
    <w:rsid w:val="00AA4127"/>
    <w:rsid w:val="00AA443D"/>
    <w:rsid w:val="00AA4EA0"/>
    <w:rsid w:val="00AA50E1"/>
    <w:rsid w:val="00AA56BD"/>
    <w:rsid w:val="00AA79A2"/>
    <w:rsid w:val="00AB0DE2"/>
    <w:rsid w:val="00AB1E87"/>
    <w:rsid w:val="00AB1EDF"/>
    <w:rsid w:val="00AB1EFB"/>
    <w:rsid w:val="00AB2082"/>
    <w:rsid w:val="00AB25A6"/>
    <w:rsid w:val="00AB2DB5"/>
    <w:rsid w:val="00AB3D33"/>
    <w:rsid w:val="00AB3DFA"/>
    <w:rsid w:val="00AB3DFE"/>
    <w:rsid w:val="00AB3E2A"/>
    <w:rsid w:val="00AB4839"/>
    <w:rsid w:val="00AB54BD"/>
    <w:rsid w:val="00AB5839"/>
    <w:rsid w:val="00AB5C2C"/>
    <w:rsid w:val="00AB5C65"/>
    <w:rsid w:val="00AB6366"/>
    <w:rsid w:val="00AB63DC"/>
    <w:rsid w:val="00AB6466"/>
    <w:rsid w:val="00AB67BE"/>
    <w:rsid w:val="00AB6B84"/>
    <w:rsid w:val="00AB6BFF"/>
    <w:rsid w:val="00AB70A7"/>
    <w:rsid w:val="00AB7EA6"/>
    <w:rsid w:val="00AB7FFE"/>
    <w:rsid w:val="00AC0699"/>
    <w:rsid w:val="00AC095E"/>
    <w:rsid w:val="00AC0AB9"/>
    <w:rsid w:val="00AC11A5"/>
    <w:rsid w:val="00AC14E0"/>
    <w:rsid w:val="00AC2224"/>
    <w:rsid w:val="00AC2256"/>
    <w:rsid w:val="00AC25B6"/>
    <w:rsid w:val="00AC2F8A"/>
    <w:rsid w:val="00AC31C0"/>
    <w:rsid w:val="00AC3571"/>
    <w:rsid w:val="00AC3E2A"/>
    <w:rsid w:val="00AC3EF3"/>
    <w:rsid w:val="00AC4028"/>
    <w:rsid w:val="00AC5448"/>
    <w:rsid w:val="00AC576B"/>
    <w:rsid w:val="00AC5E95"/>
    <w:rsid w:val="00AC63F5"/>
    <w:rsid w:val="00AC642C"/>
    <w:rsid w:val="00AC6B47"/>
    <w:rsid w:val="00AC7061"/>
    <w:rsid w:val="00AC74B1"/>
    <w:rsid w:val="00AD01B7"/>
    <w:rsid w:val="00AD1233"/>
    <w:rsid w:val="00AD1883"/>
    <w:rsid w:val="00AD210E"/>
    <w:rsid w:val="00AD2789"/>
    <w:rsid w:val="00AD28B0"/>
    <w:rsid w:val="00AD2ABD"/>
    <w:rsid w:val="00AD3A4B"/>
    <w:rsid w:val="00AD494F"/>
    <w:rsid w:val="00AD525F"/>
    <w:rsid w:val="00AD53F6"/>
    <w:rsid w:val="00AD59B5"/>
    <w:rsid w:val="00AD5B56"/>
    <w:rsid w:val="00AD5C37"/>
    <w:rsid w:val="00AD5F61"/>
    <w:rsid w:val="00AD5F9D"/>
    <w:rsid w:val="00AD60F2"/>
    <w:rsid w:val="00AD694F"/>
    <w:rsid w:val="00AD6BDA"/>
    <w:rsid w:val="00AD75BF"/>
    <w:rsid w:val="00AE09CD"/>
    <w:rsid w:val="00AE14EE"/>
    <w:rsid w:val="00AE1CF9"/>
    <w:rsid w:val="00AE1FC0"/>
    <w:rsid w:val="00AE20B0"/>
    <w:rsid w:val="00AE2770"/>
    <w:rsid w:val="00AE2A15"/>
    <w:rsid w:val="00AE2E53"/>
    <w:rsid w:val="00AE2F6D"/>
    <w:rsid w:val="00AE366C"/>
    <w:rsid w:val="00AE3BAE"/>
    <w:rsid w:val="00AE44D3"/>
    <w:rsid w:val="00AE45B9"/>
    <w:rsid w:val="00AE48B5"/>
    <w:rsid w:val="00AE5F91"/>
    <w:rsid w:val="00AE6D76"/>
    <w:rsid w:val="00AE6E0F"/>
    <w:rsid w:val="00AE6E25"/>
    <w:rsid w:val="00AF0348"/>
    <w:rsid w:val="00AF0C67"/>
    <w:rsid w:val="00AF0EC1"/>
    <w:rsid w:val="00AF1107"/>
    <w:rsid w:val="00AF1339"/>
    <w:rsid w:val="00AF1E89"/>
    <w:rsid w:val="00AF2461"/>
    <w:rsid w:val="00AF2709"/>
    <w:rsid w:val="00AF2AE4"/>
    <w:rsid w:val="00AF2CBE"/>
    <w:rsid w:val="00AF2F1D"/>
    <w:rsid w:val="00AF36AB"/>
    <w:rsid w:val="00AF3B87"/>
    <w:rsid w:val="00AF3E0B"/>
    <w:rsid w:val="00AF4176"/>
    <w:rsid w:val="00AF429B"/>
    <w:rsid w:val="00AF4E84"/>
    <w:rsid w:val="00AF516F"/>
    <w:rsid w:val="00AF570C"/>
    <w:rsid w:val="00AF629B"/>
    <w:rsid w:val="00AF6E77"/>
    <w:rsid w:val="00AF70B6"/>
    <w:rsid w:val="00AF73CC"/>
    <w:rsid w:val="00B00446"/>
    <w:rsid w:val="00B00BE1"/>
    <w:rsid w:val="00B011AA"/>
    <w:rsid w:val="00B01316"/>
    <w:rsid w:val="00B013A3"/>
    <w:rsid w:val="00B0165D"/>
    <w:rsid w:val="00B017F6"/>
    <w:rsid w:val="00B023FA"/>
    <w:rsid w:val="00B0344C"/>
    <w:rsid w:val="00B03811"/>
    <w:rsid w:val="00B03E2C"/>
    <w:rsid w:val="00B04760"/>
    <w:rsid w:val="00B04CB5"/>
    <w:rsid w:val="00B05946"/>
    <w:rsid w:val="00B06DB6"/>
    <w:rsid w:val="00B074BA"/>
    <w:rsid w:val="00B074F1"/>
    <w:rsid w:val="00B114A3"/>
    <w:rsid w:val="00B11C4F"/>
    <w:rsid w:val="00B11F5D"/>
    <w:rsid w:val="00B126D9"/>
    <w:rsid w:val="00B12E62"/>
    <w:rsid w:val="00B12E88"/>
    <w:rsid w:val="00B13A5F"/>
    <w:rsid w:val="00B13CB2"/>
    <w:rsid w:val="00B14109"/>
    <w:rsid w:val="00B14155"/>
    <w:rsid w:val="00B1491F"/>
    <w:rsid w:val="00B14D25"/>
    <w:rsid w:val="00B157D9"/>
    <w:rsid w:val="00B15A45"/>
    <w:rsid w:val="00B16C86"/>
    <w:rsid w:val="00B17414"/>
    <w:rsid w:val="00B178D1"/>
    <w:rsid w:val="00B201F4"/>
    <w:rsid w:val="00B20D04"/>
    <w:rsid w:val="00B2103B"/>
    <w:rsid w:val="00B21059"/>
    <w:rsid w:val="00B213D4"/>
    <w:rsid w:val="00B215C4"/>
    <w:rsid w:val="00B21A33"/>
    <w:rsid w:val="00B21E32"/>
    <w:rsid w:val="00B21FDC"/>
    <w:rsid w:val="00B22671"/>
    <w:rsid w:val="00B22A1F"/>
    <w:rsid w:val="00B23223"/>
    <w:rsid w:val="00B232E9"/>
    <w:rsid w:val="00B235E8"/>
    <w:rsid w:val="00B23EF7"/>
    <w:rsid w:val="00B23F46"/>
    <w:rsid w:val="00B24F65"/>
    <w:rsid w:val="00B250BE"/>
    <w:rsid w:val="00B26122"/>
    <w:rsid w:val="00B26BA2"/>
    <w:rsid w:val="00B26F71"/>
    <w:rsid w:val="00B271E5"/>
    <w:rsid w:val="00B30A06"/>
    <w:rsid w:val="00B30A48"/>
    <w:rsid w:val="00B31232"/>
    <w:rsid w:val="00B3145E"/>
    <w:rsid w:val="00B31547"/>
    <w:rsid w:val="00B32382"/>
    <w:rsid w:val="00B329AF"/>
    <w:rsid w:val="00B3424B"/>
    <w:rsid w:val="00B343AB"/>
    <w:rsid w:val="00B34F57"/>
    <w:rsid w:val="00B35C3F"/>
    <w:rsid w:val="00B35FB3"/>
    <w:rsid w:val="00B36390"/>
    <w:rsid w:val="00B365EC"/>
    <w:rsid w:val="00B36756"/>
    <w:rsid w:val="00B3790B"/>
    <w:rsid w:val="00B4031E"/>
    <w:rsid w:val="00B40C36"/>
    <w:rsid w:val="00B416F2"/>
    <w:rsid w:val="00B41FFB"/>
    <w:rsid w:val="00B42736"/>
    <w:rsid w:val="00B4295C"/>
    <w:rsid w:val="00B4306B"/>
    <w:rsid w:val="00B43C3A"/>
    <w:rsid w:val="00B44044"/>
    <w:rsid w:val="00B45113"/>
    <w:rsid w:val="00B47041"/>
    <w:rsid w:val="00B475BD"/>
    <w:rsid w:val="00B47C22"/>
    <w:rsid w:val="00B506CB"/>
    <w:rsid w:val="00B50D41"/>
    <w:rsid w:val="00B513FE"/>
    <w:rsid w:val="00B51D08"/>
    <w:rsid w:val="00B51D3D"/>
    <w:rsid w:val="00B51FC2"/>
    <w:rsid w:val="00B52CE6"/>
    <w:rsid w:val="00B52D29"/>
    <w:rsid w:val="00B537BE"/>
    <w:rsid w:val="00B53AA7"/>
    <w:rsid w:val="00B540BB"/>
    <w:rsid w:val="00B541BE"/>
    <w:rsid w:val="00B5457C"/>
    <w:rsid w:val="00B54B72"/>
    <w:rsid w:val="00B54B85"/>
    <w:rsid w:val="00B57985"/>
    <w:rsid w:val="00B60584"/>
    <w:rsid w:val="00B60872"/>
    <w:rsid w:val="00B608C3"/>
    <w:rsid w:val="00B60B8D"/>
    <w:rsid w:val="00B610DA"/>
    <w:rsid w:val="00B61697"/>
    <w:rsid w:val="00B61D06"/>
    <w:rsid w:val="00B61D68"/>
    <w:rsid w:val="00B62557"/>
    <w:rsid w:val="00B625D3"/>
    <w:rsid w:val="00B62709"/>
    <w:rsid w:val="00B633B4"/>
    <w:rsid w:val="00B64482"/>
    <w:rsid w:val="00B65948"/>
    <w:rsid w:val="00B65BED"/>
    <w:rsid w:val="00B66746"/>
    <w:rsid w:val="00B66C26"/>
    <w:rsid w:val="00B66C49"/>
    <w:rsid w:val="00B679C0"/>
    <w:rsid w:val="00B71179"/>
    <w:rsid w:val="00B711A5"/>
    <w:rsid w:val="00B72411"/>
    <w:rsid w:val="00B72D13"/>
    <w:rsid w:val="00B732B6"/>
    <w:rsid w:val="00B7348C"/>
    <w:rsid w:val="00B73CDD"/>
    <w:rsid w:val="00B73FBF"/>
    <w:rsid w:val="00B74616"/>
    <w:rsid w:val="00B7487C"/>
    <w:rsid w:val="00B74B3B"/>
    <w:rsid w:val="00B74B6A"/>
    <w:rsid w:val="00B74DE7"/>
    <w:rsid w:val="00B75593"/>
    <w:rsid w:val="00B765DC"/>
    <w:rsid w:val="00B77391"/>
    <w:rsid w:val="00B77460"/>
    <w:rsid w:val="00B778B1"/>
    <w:rsid w:val="00B77EC2"/>
    <w:rsid w:val="00B80291"/>
    <w:rsid w:val="00B8169E"/>
    <w:rsid w:val="00B819FA"/>
    <w:rsid w:val="00B81C8B"/>
    <w:rsid w:val="00B822AC"/>
    <w:rsid w:val="00B83182"/>
    <w:rsid w:val="00B8340E"/>
    <w:rsid w:val="00B83577"/>
    <w:rsid w:val="00B835F9"/>
    <w:rsid w:val="00B83C63"/>
    <w:rsid w:val="00B83CFD"/>
    <w:rsid w:val="00B8402F"/>
    <w:rsid w:val="00B85342"/>
    <w:rsid w:val="00B8569E"/>
    <w:rsid w:val="00B856A3"/>
    <w:rsid w:val="00B8591D"/>
    <w:rsid w:val="00B86961"/>
    <w:rsid w:val="00B8697D"/>
    <w:rsid w:val="00B874D8"/>
    <w:rsid w:val="00B877B6"/>
    <w:rsid w:val="00B9025E"/>
    <w:rsid w:val="00B908FF"/>
    <w:rsid w:val="00B90A3B"/>
    <w:rsid w:val="00B90B0D"/>
    <w:rsid w:val="00B90D40"/>
    <w:rsid w:val="00B90D79"/>
    <w:rsid w:val="00B91269"/>
    <w:rsid w:val="00B912CF"/>
    <w:rsid w:val="00B91EFA"/>
    <w:rsid w:val="00B91F0E"/>
    <w:rsid w:val="00B921C9"/>
    <w:rsid w:val="00B92CCC"/>
    <w:rsid w:val="00B937E3"/>
    <w:rsid w:val="00B941DA"/>
    <w:rsid w:val="00B945AB"/>
    <w:rsid w:val="00B95382"/>
    <w:rsid w:val="00B95F1E"/>
    <w:rsid w:val="00B96375"/>
    <w:rsid w:val="00B966EF"/>
    <w:rsid w:val="00B96AEF"/>
    <w:rsid w:val="00B97436"/>
    <w:rsid w:val="00B977E2"/>
    <w:rsid w:val="00B97CE8"/>
    <w:rsid w:val="00BA16E5"/>
    <w:rsid w:val="00BA19CE"/>
    <w:rsid w:val="00BA226F"/>
    <w:rsid w:val="00BA3465"/>
    <w:rsid w:val="00BA3A6D"/>
    <w:rsid w:val="00BA3E37"/>
    <w:rsid w:val="00BA41A7"/>
    <w:rsid w:val="00BA41E4"/>
    <w:rsid w:val="00BA4CE7"/>
    <w:rsid w:val="00BA4E55"/>
    <w:rsid w:val="00BA52E4"/>
    <w:rsid w:val="00BA5516"/>
    <w:rsid w:val="00BA6648"/>
    <w:rsid w:val="00BA719A"/>
    <w:rsid w:val="00BA7DA2"/>
    <w:rsid w:val="00BA7ED4"/>
    <w:rsid w:val="00BB0C64"/>
    <w:rsid w:val="00BB0F00"/>
    <w:rsid w:val="00BB105C"/>
    <w:rsid w:val="00BB109F"/>
    <w:rsid w:val="00BB1234"/>
    <w:rsid w:val="00BB1D72"/>
    <w:rsid w:val="00BB1FD5"/>
    <w:rsid w:val="00BB3A57"/>
    <w:rsid w:val="00BB4127"/>
    <w:rsid w:val="00BB4325"/>
    <w:rsid w:val="00BB4ED5"/>
    <w:rsid w:val="00BB58BD"/>
    <w:rsid w:val="00BB5C00"/>
    <w:rsid w:val="00BB6D2B"/>
    <w:rsid w:val="00BB7161"/>
    <w:rsid w:val="00BB7181"/>
    <w:rsid w:val="00BB7296"/>
    <w:rsid w:val="00BB7648"/>
    <w:rsid w:val="00BC1813"/>
    <w:rsid w:val="00BC19E3"/>
    <w:rsid w:val="00BC2C7A"/>
    <w:rsid w:val="00BC2D0D"/>
    <w:rsid w:val="00BC39B8"/>
    <w:rsid w:val="00BC4151"/>
    <w:rsid w:val="00BC44EE"/>
    <w:rsid w:val="00BC45A1"/>
    <w:rsid w:val="00BC47FA"/>
    <w:rsid w:val="00BC48E4"/>
    <w:rsid w:val="00BC4F6E"/>
    <w:rsid w:val="00BC5310"/>
    <w:rsid w:val="00BC68DF"/>
    <w:rsid w:val="00BC6F13"/>
    <w:rsid w:val="00BC7478"/>
    <w:rsid w:val="00BC7C09"/>
    <w:rsid w:val="00BD00FC"/>
    <w:rsid w:val="00BD02C3"/>
    <w:rsid w:val="00BD0BFC"/>
    <w:rsid w:val="00BD0C11"/>
    <w:rsid w:val="00BD0E02"/>
    <w:rsid w:val="00BD1112"/>
    <w:rsid w:val="00BD1D1B"/>
    <w:rsid w:val="00BD21D5"/>
    <w:rsid w:val="00BD2298"/>
    <w:rsid w:val="00BD2509"/>
    <w:rsid w:val="00BD3D2A"/>
    <w:rsid w:val="00BD3E10"/>
    <w:rsid w:val="00BD4A65"/>
    <w:rsid w:val="00BD526E"/>
    <w:rsid w:val="00BD61A1"/>
    <w:rsid w:val="00BD63A4"/>
    <w:rsid w:val="00BD63D8"/>
    <w:rsid w:val="00BD66ED"/>
    <w:rsid w:val="00BE0120"/>
    <w:rsid w:val="00BE0657"/>
    <w:rsid w:val="00BE0A36"/>
    <w:rsid w:val="00BE1442"/>
    <w:rsid w:val="00BE150B"/>
    <w:rsid w:val="00BE1C3E"/>
    <w:rsid w:val="00BE2175"/>
    <w:rsid w:val="00BE21E4"/>
    <w:rsid w:val="00BE3027"/>
    <w:rsid w:val="00BE3D58"/>
    <w:rsid w:val="00BE3D91"/>
    <w:rsid w:val="00BE44A5"/>
    <w:rsid w:val="00BE49DD"/>
    <w:rsid w:val="00BE4A67"/>
    <w:rsid w:val="00BE547E"/>
    <w:rsid w:val="00BE5640"/>
    <w:rsid w:val="00BE5DA2"/>
    <w:rsid w:val="00BE6385"/>
    <w:rsid w:val="00BE6C99"/>
    <w:rsid w:val="00BE6D63"/>
    <w:rsid w:val="00BE74A6"/>
    <w:rsid w:val="00BE7C39"/>
    <w:rsid w:val="00BE7D6A"/>
    <w:rsid w:val="00BE7F7E"/>
    <w:rsid w:val="00BF0290"/>
    <w:rsid w:val="00BF0A31"/>
    <w:rsid w:val="00BF0BAF"/>
    <w:rsid w:val="00BF0C3E"/>
    <w:rsid w:val="00BF0E70"/>
    <w:rsid w:val="00BF123A"/>
    <w:rsid w:val="00BF202D"/>
    <w:rsid w:val="00BF437B"/>
    <w:rsid w:val="00BF4490"/>
    <w:rsid w:val="00BF45E6"/>
    <w:rsid w:val="00BF4EBD"/>
    <w:rsid w:val="00BF5C0F"/>
    <w:rsid w:val="00BF5D99"/>
    <w:rsid w:val="00BF5F2D"/>
    <w:rsid w:val="00BF7687"/>
    <w:rsid w:val="00BF7880"/>
    <w:rsid w:val="00BF7D6A"/>
    <w:rsid w:val="00BF7FA5"/>
    <w:rsid w:val="00C00135"/>
    <w:rsid w:val="00C0099E"/>
    <w:rsid w:val="00C00AA4"/>
    <w:rsid w:val="00C01174"/>
    <w:rsid w:val="00C01232"/>
    <w:rsid w:val="00C01319"/>
    <w:rsid w:val="00C013B7"/>
    <w:rsid w:val="00C01AAC"/>
    <w:rsid w:val="00C01E34"/>
    <w:rsid w:val="00C01EE9"/>
    <w:rsid w:val="00C020BC"/>
    <w:rsid w:val="00C025C7"/>
    <w:rsid w:val="00C032ED"/>
    <w:rsid w:val="00C03B35"/>
    <w:rsid w:val="00C03C95"/>
    <w:rsid w:val="00C03F52"/>
    <w:rsid w:val="00C0403C"/>
    <w:rsid w:val="00C04FE0"/>
    <w:rsid w:val="00C0565A"/>
    <w:rsid w:val="00C0663F"/>
    <w:rsid w:val="00C06D42"/>
    <w:rsid w:val="00C07A09"/>
    <w:rsid w:val="00C07E6E"/>
    <w:rsid w:val="00C100B0"/>
    <w:rsid w:val="00C115F2"/>
    <w:rsid w:val="00C12491"/>
    <w:rsid w:val="00C125FB"/>
    <w:rsid w:val="00C1298E"/>
    <w:rsid w:val="00C13266"/>
    <w:rsid w:val="00C13C89"/>
    <w:rsid w:val="00C14308"/>
    <w:rsid w:val="00C14317"/>
    <w:rsid w:val="00C14453"/>
    <w:rsid w:val="00C147B9"/>
    <w:rsid w:val="00C14FCB"/>
    <w:rsid w:val="00C15E2B"/>
    <w:rsid w:val="00C15F66"/>
    <w:rsid w:val="00C1742B"/>
    <w:rsid w:val="00C17FFD"/>
    <w:rsid w:val="00C201A6"/>
    <w:rsid w:val="00C2077C"/>
    <w:rsid w:val="00C20D2A"/>
    <w:rsid w:val="00C2259A"/>
    <w:rsid w:val="00C22646"/>
    <w:rsid w:val="00C23500"/>
    <w:rsid w:val="00C243B5"/>
    <w:rsid w:val="00C24583"/>
    <w:rsid w:val="00C258AB"/>
    <w:rsid w:val="00C26398"/>
    <w:rsid w:val="00C26BB6"/>
    <w:rsid w:val="00C2726B"/>
    <w:rsid w:val="00C27931"/>
    <w:rsid w:val="00C27D48"/>
    <w:rsid w:val="00C30420"/>
    <w:rsid w:val="00C30436"/>
    <w:rsid w:val="00C30510"/>
    <w:rsid w:val="00C3054F"/>
    <w:rsid w:val="00C3082D"/>
    <w:rsid w:val="00C30DC8"/>
    <w:rsid w:val="00C31ECB"/>
    <w:rsid w:val="00C327D0"/>
    <w:rsid w:val="00C32C18"/>
    <w:rsid w:val="00C3372E"/>
    <w:rsid w:val="00C33A1F"/>
    <w:rsid w:val="00C33B30"/>
    <w:rsid w:val="00C33BF8"/>
    <w:rsid w:val="00C33E08"/>
    <w:rsid w:val="00C340F4"/>
    <w:rsid w:val="00C34AB7"/>
    <w:rsid w:val="00C34F23"/>
    <w:rsid w:val="00C35A8C"/>
    <w:rsid w:val="00C3645C"/>
    <w:rsid w:val="00C3675F"/>
    <w:rsid w:val="00C36AB8"/>
    <w:rsid w:val="00C36D97"/>
    <w:rsid w:val="00C37629"/>
    <w:rsid w:val="00C3793B"/>
    <w:rsid w:val="00C4020E"/>
    <w:rsid w:val="00C402BB"/>
    <w:rsid w:val="00C40499"/>
    <w:rsid w:val="00C4202A"/>
    <w:rsid w:val="00C422DD"/>
    <w:rsid w:val="00C432E0"/>
    <w:rsid w:val="00C44124"/>
    <w:rsid w:val="00C441D1"/>
    <w:rsid w:val="00C4464F"/>
    <w:rsid w:val="00C44E51"/>
    <w:rsid w:val="00C45E89"/>
    <w:rsid w:val="00C46B98"/>
    <w:rsid w:val="00C47C5C"/>
    <w:rsid w:val="00C50234"/>
    <w:rsid w:val="00C50C6F"/>
    <w:rsid w:val="00C51592"/>
    <w:rsid w:val="00C5168E"/>
    <w:rsid w:val="00C51D41"/>
    <w:rsid w:val="00C51D43"/>
    <w:rsid w:val="00C520CF"/>
    <w:rsid w:val="00C520ED"/>
    <w:rsid w:val="00C523D2"/>
    <w:rsid w:val="00C53740"/>
    <w:rsid w:val="00C53768"/>
    <w:rsid w:val="00C53E6F"/>
    <w:rsid w:val="00C542B1"/>
    <w:rsid w:val="00C5433F"/>
    <w:rsid w:val="00C54933"/>
    <w:rsid w:val="00C54B09"/>
    <w:rsid w:val="00C5589D"/>
    <w:rsid w:val="00C570D5"/>
    <w:rsid w:val="00C576A5"/>
    <w:rsid w:val="00C57884"/>
    <w:rsid w:val="00C57CF7"/>
    <w:rsid w:val="00C60834"/>
    <w:rsid w:val="00C60C2D"/>
    <w:rsid w:val="00C60D4D"/>
    <w:rsid w:val="00C611F3"/>
    <w:rsid w:val="00C62544"/>
    <w:rsid w:val="00C63093"/>
    <w:rsid w:val="00C63942"/>
    <w:rsid w:val="00C63CC3"/>
    <w:rsid w:val="00C642EB"/>
    <w:rsid w:val="00C64A63"/>
    <w:rsid w:val="00C65D08"/>
    <w:rsid w:val="00C66A4C"/>
    <w:rsid w:val="00C66BDF"/>
    <w:rsid w:val="00C67003"/>
    <w:rsid w:val="00C671A4"/>
    <w:rsid w:val="00C67732"/>
    <w:rsid w:val="00C679D8"/>
    <w:rsid w:val="00C70064"/>
    <w:rsid w:val="00C70438"/>
    <w:rsid w:val="00C70781"/>
    <w:rsid w:val="00C70B74"/>
    <w:rsid w:val="00C70FEB"/>
    <w:rsid w:val="00C720C0"/>
    <w:rsid w:val="00C72273"/>
    <w:rsid w:val="00C72484"/>
    <w:rsid w:val="00C72602"/>
    <w:rsid w:val="00C72A01"/>
    <w:rsid w:val="00C72B46"/>
    <w:rsid w:val="00C73984"/>
    <w:rsid w:val="00C74AE5"/>
    <w:rsid w:val="00C74C02"/>
    <w:rsid w:val="00C74CBE"/>
    <w:rsid w:val="00C750E9"/>
    <w:rsid w:val="00C75731"/>
    <w:rsid w:val="00C76EDD"/>
    <w:rsid w:val="00C77573"/>
    <w:rsid w:val="00C77735"/>
    <w:rsid w:val="00C779F0"/>
    <w:rsid w:val="00C77BDF"/>
    <w:rsid w:val="00C804DA"/>
    <w:rsid w:val="00C807F0"/>
    <w:rsid w:val="00C811DD"/>
    <w:rsid w:val="00C811E6"/>
    <w:rsid w:val="00C819A9"/>
    <w:rsid w:val="00C81FEB"/>
    <w:rsid w:val="00C82069"/>
    <w:rsid w:val="00C82B0D"/>
    <w:rsid w:val="00C82D86"/>
    <w:rsid w:val="00C83475"/>
    <w:rsid w:val="00C8349A"/>
    <w:rsid w:val="00C83C37"/>
    <w:rsid w:val="00C84AA2"/>
    <w:rsid w:val="00C84B61"/>
    <w:rsid w:val="00C85637"/>
    <w:rsid w:val="00C8594A"/>
    <w:rsid w:val="00C862FB"/>
    <w:rsid w:val="00C874E8"/>
    <w:rsid w:val="00C87F2A"/>
    <w:rsid w:val="00C90D2B"/>
    <w:rsid w:val="00C917EE"/>
    <w:rsid w:val="00C91BC2"/>
    <w:rsid w:val="00C938B4"/>
    <w:rsid w:val="00C939DA"/>
    <w:rsid w:val="00C9443D"/>
    <w:rsid w:val="00C94A91"/>
    <w:rsid w:val="00C94AA2"/>
    <w:rsid w:val="00C955AD"/>
    <w:rsid w:val="00C95624"/>
    <w:rsid w:val="00C9569B"/>
    <w:rsid w:val="00C957FF"/>
    <w:rsid w:val="00C95F6C"/>
    <w:rsid w:val="00C96734"/>
    <w:rsid w:val="00C9748C"/>
    <w:rsid w:val="00C97632"/>
    <w:rsid w:val="00C979AE"/>
    <w:rsid w:val="00CA0182"/>
    <w:rsid w:val="00CA0293"/>
    <w:rsid w:val="00CA099C"/>
    <w:rsid w:val="00CA0A49"/>
    <w:rsid w:val="00CA0AAF"/>
    <w:rsid w:val="00CA0B34"/>
    <w:rsid w:val="00CA102E"/>
    <w:rsid w:val="00CA147A"/>
    <w:rsid w:val="00CA1893"/>
    <w:rsid w:val="00CA18E7"/>
    <w:rsid w:val="00CA1D2B"/>
    <w:rsid w:val="00CA2009"/>
    <w:rsid w:val="00CA3344"/>
    <w:rsid w:val="00CA458F"/>
    <w:rsid w:val="00CA47AE"/>
    <w:rsid w:val="00CA4A73"/>
    <w:rsid w:val="00CA4EFD"/>
    <w:rsid w:val="00CA4F7A"/>
    <w:rsid w:val="00CA6661"/>
    <w:rsid w:val="00CA716A"/>
    <w:rsid w:val="00CA75C5"/>
    <w:rsid w:val="00CA77A8"/>
    <w:rsid w:val="00CA7C96"/>
    <w:rsid w:val="00CB0F18"/>
    <w:rsid w:val="00CB1051"/>
    <w:rsid w:val="00CB15CC"/>
    <w:rsid w:val="00CB1678"/>
    <w:rsid w:val="00CB1D42"/>
    <w:rsid w:val="00CB1E7E"/>
    <w:rsid w:val="00CB1E88"/>
    <w:rsid w:val="00CB23E3"/>
    <w:rsid w:val="00CB287A"/>
    <w:rsid w:val="00CB4A16"/>
    <w:rsid w:val="00CB5373"/>
    <w:rsid w:val="00CB5C9E"/>
    <w:rsid w:val="00CB6068"/>
    <w:rsid w:val="00CB6369"/>
    <w:rsid w:val="00CB7B22"/>
    <w:rsid w:val="00CC01C2"/>
    <w:rsid w:val="00CC065B"/>
    <w:rsid w:val="00CC09CE"/>
    <w:rsid w:val="00CC0FB2"/>
    <w:rsid w:val="00CC1529"/>
    <w:rsid w:val="00CC1584"/>
    <w:rsid w:val="00CC2843"/>
    <w:rsid w:val="00CC30EC"/>
    <w:rsid w:val="00CC3928"/>
    <w:rsid w:val="00CC39A3"/>
    <w:rsid w:val="00CC3D63"/>
    <w:rsid w:val="00CC47CB"/>
    <w:rsid w:val="00CC516C"/>
    <w:rsid w:val="00CC5197"/>
    <w:rsid w:val="00CC51D5"/>
    <w:rsid w:val="00CC59C4"/>
    <w:rsid w:val="00CC5B5D"/>
    <w:rsid w:val="00CC5D90"/>
    <w:rsid w:val="00CC63EC"/>
    <w:rsid w:val="00CC6642"/>
    <w:rsid w:val="00CC7963"/>
    <w:rsid w:val="00CD070D"/>
    <w:rsid w:val="00CD072D"/>
    <w:rsid w:val="00CD11FD"/>
    <w:rsid w:val="00CD16B4"/>
    <w:rsid w:val="00CD2132"/>
    <w:rsid w:val="00CD25EB"/>
    <w:rsid w:val="00CD271A"/>
    <w:rsid w:val="00CD284E"/>
    <w:rsid w:val="00CD2BD1"/>
    <w:rsid w:val="00CD2CEE"/>
    <w:rsid w:val="00CD3131"/>
    <w:rsid w:val="00CD3CC8"/>
    <w:rsid w:val="00CD4250"/>
    <w:rsid w:val="00CD43DA"/>
    <w:rsid w:val="00CD4AC8"/>
    <w:rsid w:val="00CD602E"/>
    <w:rsid w:val="00CD66EF"/>
    <w:rsid w:val="00CD6CA3"/>
    <w:rsid w:val="00CD76FF"/>
    <w:rsid w:val="00CD7D07"/>
    <w:rsid w:val="00CD7F4D"/>
    <w:rsid w:val="00CE0073"/>
    <w:rsid w:val="00CE0399"/>
    <w:rsid w:val="00CE0455"/>
    <w:rsid w:val="00CE0974"/>
    <w:rsid w:val="00CE09EB"/>
    <w:rsid w:val="00CE0E0B"/>
    <w:rsid w:val="00CE1058"/>
    <w:rsid w:val="00CE13C4"/>
    <w:rsid w:val="00CE176B"/>
    <w:rsid w:val="00CE20AE"/>
    <w:rsid w:val="00CE276D"/>
    <w:rsid w:val="00CE284B"/>
    <w:rsid w:val="00CE2BC6"/>
    <w:rsid w:val="00CE35B0"/>
    <w:rsid w:val="00CE3A58"/>
    <w:rsid w:val="00CE45B3"/>
    <w:rsid w:val="00CE469C"/>
    <w:rsid w:val="00CE4953"/>
    <w:rsid w:val="00CE5467"/>
    <w:rsid w:val="00CE5711"/>
    <w:rsid w:val="00CE5F7F"/>
    <w:rsid w:val="00CE6E19"/>
    <w:rsid w:val="00CE7830"/>
    <w:rsid w:val="00CE7BE1"/>
    <w:rsid w:val="00CE7EB7"/>
    <w:rsid w:val="00CF0DC5"/>
    <w:rsid w:val="00CF1E2A"/>
    <w:rsid w:val="00CF2614"/>
    <w:rsid w:val="00CF26C1"/>
    <w:rsid w:val="00CF2ACE"/>
    <w:rsid w:val="00CF2B07"/>
    <w:rsid w:val="00CF2CC8"/>
    <w:rsid w:val="00CF2DE2"/>
    <w:rsid w:val="00CF2E12"/>
    <w:rsid w:val="00CF3009"/>
    <w:rsid w:val="00CF3102"/>
    <w:rsid w:val="00CF3C5F"/>
    <w:rsid w:val="00CF3DBD"/>
    <w:rsid w:val="00CF42A9"/>
    <w:rsid w:val="00CF5089"/>
    <w:rsid w:val="00CF5349"/>
    <w:rsid w:val="00CF61F3"/>
    <w:rsid w:val="00CF6643"/>
    <w:rsid w:val="00CF7A41"/>
    <w:rsid w:val="00CF7A46"/>
    <w:rsid w:val="00D00C0B"/>
    <w:rsid w:val="00D00CF7"/>
    <w:rsid w:val="00D0105F"/>
    <w:rsid w:val="00D01255"/>
    <w:rsid w:val="00D0162A"/>
    <w:rsid w:val="00D01869"/>
    <w:rsid w:val="00D01DB0"/>
    <w:rsid w:val="00D02080"/>
    <w:rsid w:val="00D020C8"/>
    <w:rsid w:val="00D02E63"/>
    <w:rsid w:val="00D03017"/>
    <w:rsid w:val="00D03738"/>
    <w:rsid w:val="00D03978"/>
    <w:rsid w:val="00D03DC9"/>
    <w:rsid w:val="00D049F3"/>
    <w:rsid w:val="00D04F62"/>
    <w:rsid w:val="00D053BA"/>
    <w:rsid w:val="00D05A98"/>
    <w:rsid w:val="00D066E1"/>
    <w:rsid w:val="00D069A6"/>
    <w:rsid w:val="00D06A5C"/>
    <w:rsid w:val="00D06F0A"/>
    <w:rsid w:val="00D0723C"/>
    <w:rsid w:val="00D07645"/>
    <w:rsid w:val="00D078AD"/>
    <w:rsid w:val="00D104E6"/>
    <w:rsid w:val="00D10723"/>
    <w:rsid w:val="00D10BA2"/>
    <w:rsid w:val="00D10ED2"/>
    <w:rsid w:val="00D11147"/>
    <w:rsid w:val="00D111FB"/>
    <w:rsid w:val="00D11293"/>
    <w:rsid w:val="00D11990"/>
    <w:rsid w:val="00D11B3B"/>
    <w:rsid w:val="00D11D13"/>
    <w:rsid w:val="00D12F5B"/>
    <w:rsid w:val="00D13A4B"/>
    <w:rsid w:val="00D13DFC"/>
    <w:rsid w:val="00D14000"/>
    <w:rsid w:val="00D140A8"/>
    <w:rsid w:val="00D148F9"/>
    <w:rsid w:val="00D156C8"/>
    <w:rsid w:val="00D16242"/>
    <w:rsid w:val="00D17437"/>
    <w:rsid w:val="00D17962"/>
    <w:rsid w:val="00D17A03"/>
    <w:rsid w:val="00D2041A"/>
    <w:rsid w:val="00D207C8"/>
    <w:rsid w:val="00D20949"/>
    <w:rsid w:val="00D20A0F"/>
    <w:rsid w:val="00D22C3A"/>
    <w:rsid w:val="00D230B2"/>
    <w:rsid w:val="00D23AE9"/>
    <w:rsid w:val="00D23E4C"/>
    <w:rsid w:val="00D24781"/>
    <w:rsid w:val="00D24A1D"/>
    <w:rsid w:val="00D24D5F"/>
    <w:rsid w:val="00D25075"/>
    <w:rsid w:val="00D2526F"/>
    <w:rsid w:val="00D265E5"/>
    <w:rsid w:val="00D27149"/>
    <w:rsid w:val="00D27BDF"/>
    <w:rsid w:val="00D27EB9"/>
    <w:rsid w:val="00D30A9F"/>
    <w:rsid w:val="00D30CD7"/>
    <w:rsid w:val="00D32047"/>
    <w:rsid w:val="00D33677"/>
    <w:rsid w:val="00D33DA2"/>
    <w:rsid w:val="00D33DD7"/>
    <w:rsid w:val="00D34568"/>
    <w:rsid w:val="00D34699"/>
    <w:rsid w:val="00D346A3"/>
    <w:rsid w:val="00D34E42"/>
    <w:rsid w:val="00D365BD"/>
    <w:rsid w:val="00D3745F"/>
    <w:rsid w:val="00D374DB"/>
    <w:rsid w:val="00D3796D"/>
    <w:rsid w:val="00D409AD"/>
    <w:rsid w:val="00D40A7D"/>
    <w:rsid w:val="00D4100C"/>
    <w:rsid w:val="00D412CB"/>
    <w:rsid w:val="00D42B34"/>
    <w:rsid w:val="00D43D33"/>
    <w:rsid w:val="00D43EFB"/>
    <w:rsid w:val="00D44431"/>
    <w:rsid w:val="00D44686"/>
    <w:rsid w:val="00D45047"/>
    <w:rsid w:val="00D45D6D"/>
    <w:rsid w:val="00D46AA2"/>
    <w:rsid w:val="00D46C6C"/>
    <w:rsid w:val="00D46E01"/>
    <w:rsid w:val="00D46E30"/>
    <w:rsid w:val="00D476A9"/>
    <w:rsid w:val="00D47ABC"/>
    <w:rsid w:val="00D50024"/>
    <w:rsid w:val="00D504D2"/>
    <w:rsid w:val="00D5185C"/>
    <w:rsid w:val="00D51FC6"/>
    <w:rsid w:val="00D52420"/>
    <w:rsid w:val="00D52895"/>
    <w:rsid w:val="00D52DDA"/>
    <w:rsid w:val="00D52FC8"/>
    <w:rsid w:val="00D53001"/>
    <w:rsid w:val="00D534A8"/>
    <w:rsid w:val="00D534CA"/>
    <w:rsid w:val="00D53DF9"/>
    <w:rsid w:val="00D54158"/>
    <w:rsid w:val="00D545F2"/>
    <w:rsid w:val="00D54BA6"/>
    <w:rsid w:val="00D54E44"/>
    <w:rsid w:val="00D55432"/>
    <w:rsid w:val="00D554B5"/>
    <w:rsid w:val="00D559B4"/>
    <w:rsid w:val="00D55AFA"/>
    <w:rsid w:val="00D57676"/>
    <w:rsid w:val="00D57AB7"/>
    <w:rsid w:val="00D57DBE"/>
    <w:rsid w:val="00D60999"/>
    <w:rsid w:val="00D60EAB"/>
    <w:rsid w:val="00D60F72"/>
    <w:rsid w:val="00D61B72"/>
    <w:rsid w:val="00D61CD2"/>
    <w:rsid w:val="00D61ECF"/>
    <w:rsid w:val="00D62489"/>
    <w:rsid w:val="00D63329"/>
    <w:rsid w:val="00D6351D"/>
    <w:rsid w:val="00D64682"/>
    <w:rsid w:val="00D64DA7"/>
    <w:rsid w:val="00D6519F"/>
    <w:rsid w:val="00D65675"/>
    <w:rsid w:val="00D65E66"/>
    <w:rsid w:val="00D662D7"/>
    <w:rsid w:val="00D66987"/>
    <w:rsid w:val="00D66AE2"/>
    <w:rsid w:val="00D66C40"/>
    <w:rsid w:val="00D6735B"/>
    <w:rsid w:val="00D6750A"/>
    <w:rsid w:val="00D6759C"/>
    <w:rsid w:val="00D678F8"/>
    <w:rsid w:val="00D711B3"/>
    <w:rsid w:val="00D71EE7"/>
    <w:rsid w:val="00D72F36"/>
    <w:rsid w:val="00D7318B"/>
    <w:rsid w:val="00D75171"/>
    <w:rsid w:val="00D75612"/>
    <w:rsid w:val="00D756ED"/>
    <w:rsid w:val="00D75BC1"/>
    <w:rsid w:val="00D7610C"/>
    <w:rsid w:val="00D76390"/>
    <w:rsid w:val="00D7646D"/>
    <w:rsid w:val="00D76EC0"/>
    <w:rsid w:val="00D770A2"/>
    <w:rsid w:val="00D779C1"/>
    <w:rsid w:val="00D77DB1"/>
    <w:rsid w:val="00D806CA"/>
    <w:rsid w:val="00D808FE"/>
    <w:rsid w:val="00D80976"/>
    <w:rsid w:val="00D80C4D"/>
    <w:rsid w:val="00D80CE5"/>
    <w:rsid w:val="00D82BDC"/>
    <w:rsid w:val="00D82D12"/>
    <w:rsid w:val="00D843D1"/>
    <w:rsid w:val="00D846CB"/>
    <w:rsid w:val="00D84FE9"/>
    <w:rsid w:val="00D854E3"/>
    <w:rsid w:val="00D85813"/>
    <w:rsid w:val="00D8591F"/>
    <w:rsid w:val="00D864AA"/>
    <w:rsid w:val="00D86F9E"/>
    <w:rsid w:val="00D8724B"/>
    <w:rsid w:val="00D8726A"/>
    <w:rsid w:val="00D8738C"/>
    <w:rsid w:val="00D87B72"/>
    <w:rsid w:val="00D903CE"/>
    <w:rsid w:val="00D903E1"/>
    <w:rsid w:val="00D91FE8"/>
    <w:rsid w:val="00D9220B"/>
    <w:rsid w:val="00D9274A"/>
    <w:rsid w:val="00D92AFC"/>
    <w:rsid w:val="00D93E83"/>
    <w:rsid w:val="00D94413"/>
    <w:rsid w:val="00D94648"/>
    <w:rsid w:val="00D9482D"/>
    <w:rsid w:val="00D94ABB"/>
    <w:rsid w:val="00D95768"/>
    <w:rsid w:val="00D95805"/>
    <w:rsid w:val="00D95956"/>
    <w:rsid w:val="00D95DB2"/>
    <w:rsid w:val="00D96C8F"/>
    <w:rsid w:val="00D97179"/>
    <w:rsid w:val="00D97D7A"/>
    <w:rsid w:val="00DA00B8"/>
    <w:rsid w:val="00DA0175"/>
    <w:rsid w:val="00DA03C7"/>
    <w:rsid w:val="00DA0D94"/>
    <w:rsid w:val="00DA1E57"/>
    <w:rsid w:val="00DA2563"/>
    <w:rsid w:val="00DA262C"/>
    <w:rsid w:val="00DA27BA"/>
    <w:rsid w:val="00DA2E1B"/>
    <w:rsid w:val="00DA357E"/>
    <w:rsid w:val="00DA5559"/>
    <w:rsid w:val="00DA5B92"/>
    <w:rsid w:val="00DA6285"/>
    <w:rsid w:val="00DA673C"/>
    <w:rsid w:val="00DA78B1"/>
    <w:rsid w:val="00DA7D21"/>
    <w:rsid w:val="00DB01CF"/>
    <w:rsid w:val="00DB072B"/>
    <w:rsid w:val="00DB18EA"/>
    <w:rsid w:val="00DB19BB"/>
    <w:rsid w:val="00DB1EE6"/>
    <w:rsid w:val="00DB1F1B"/>
    <w:rsid w:val="00DB2F32"/>
    <w:rsid w:val="00DB3B55"/>
    <w:rsid w:val="00DB4F17"/>
    <w:rsid w:val="00DB57A3"/>
    <w:rsid w:val="00DB6C2D"/>
    <w:rsid w:val="00DB717E"/>
    <w:rsid w:val="00DB7415"/>
    <w:rsid w:val="00DC0403"/>
    <w:rsid w:val="00DC16BD"/>
    <w:rsid w:val="00DC17BC"/>
    <w:rsid w:val="00DC19F4"/>
    <w:rsid w:val="00DC19FD"/>
    <w:rsid w:val="00DC289A"/>
    <w:rsid w:val="00DC2D0F"/>
    <w:rsid w:val="00DC2E62"/>
    <w:rsid w:val="00DC43C7"/>
    <w:rsid w:val="00DC43D2"/>
    <w:rsid w:val="00DC490A"/>
    <w:rsid w:val="00DC4C9B"/>
    <w:rsid w:val="00DC533C"/>
    <w:rsid w:val="00DC5724"/>
    <w:rsid w:val="00DC57D4"/>
    <w:rsid w:val="00DC59E0"/>
    <w:rsid w:val="00DC5E65"/>
    <w:rsid w:val="00DC6863"/>
    <w:rsid w:val="00DC6908"/>
    <w:rsid w:val="00DC7D33"/>
    <w:rsid w:val="00DD032F"/>
    <w:rsid w:val="00DD04F1"/>
    <w:rsid w:val="00DD070D"/>
    <w:rsid w:val="00DD0F9A"/>
    <w:rsid w:val="00DD16AB"/>
    <w:rsid w:val="00DD1E2A"/>
    <w:rsid w:val="00DD1EBD"/>
    <w:rsid w:val="00DD20B3"/>
    <w:rsid w:val="00DD38DF"/>
    <w:rsid w:val="00DD5255"/>
    <w:rsid w:val="00DD52F1"/>
    <w:rsid w:val="00DD55C4"/>
    <w:rsid w:val="00DD5927"/>
    <w:rsid w:val="00DD5B6F"/>
    <w:rsid w:val="00DD5EBE"/>
    <w:rsid w:val="00DD666D"/>
    <w:rsid w:val="00DD6AC6"/>
    <w:rsid w:val="00DE0706"/>
    <w:rsid w:val="00DE279A"/>
    <w:rsid w:val="00DE2FBC"/>
    <w:rsid w:val="00DE32AF"/>
    <w:rsid w:val="00DE48EE"/>
    <w:rsid w:val="00DE4A35"/>
    <w:rsid w:val="00DE4A79"/>
    <w:rsid w:val="00DE5549"/>
    <w:rsid w:val="00DE5706"/>
    <w:rsid w:val="00DE5979"/>
    <w:rsid w:val="00DE5F4B"/>
    <w:rsid w:val="00DE6C95"/>
    <w:rsid w:val="00DF0C10"/>
    <w:rsid w:val="00DF0F2A"/>
    <w:rsid w:val="00DF1417"/>
    <w:rsid w:val="00DF161D"/>
    <w:rsid w:val="00DF1E82"/>
    <w:rsid w:val="00DF2945"/>
    <w:rsid w:val="00DF2A94"/>
    <w:rsid w:val="00DF383E"/>
    <w:rsid w:val="00DF4624"/>
    <w:rsid w:val="00DF54FB"/>
    <w:rsid w:val="00DF55A4"/>
    <w:rsid w:val="00DF6177"/>
    <w:rsid w:val="00DF64D7"/>
    <w:rsid w:val="00DF662E"/>
    <w:rsid w:val="00DF6660"/>
    <w:rsid w:val="00DF71F2"/>
    <w:rsid w:val="00DF74E1"/>
    <w:rsid w:val="00DF75C0"/>
    <w:rsid w:val="00E00185"/>
    <w:rsid w:val="00E001C6"/>
    <w:rsid w:val="00E00959"/>
    <w:rsid w:val="00E00B1B"/>
    <w:rsid w:val="00E00F10"/>
    <w:rsid w:val="00E01157"/>
    <w:rsid w:val="00E01A9D"/>
    <w:rsid w:val="00E01C59"/>
    <w:rsid w:val="00E01D5A"/>
    <w:rsid w:val="00E03773"/>
    <w:rsid w:val="00E046FF"/>
    <w:rsid w:val="00E0470E"/>
    <w:rsid w:val="00E049DF"/>
    <w:rsid w:val="00E054BB"/>
    <w:rsid w:val="00E0550B"/>
    <w:rsid w:val="00E05DB0"/>
    <w:rsid w:val="00E066B4"/>
    <w:rsid w:val="00E06AE1"/>
    <w:rsid w:val="00E07572"/>
    <w:rsid w:val="00E103C0"/>
    <w:rsid w:val="00E1056B"/>
    <w:rsid w:val="00E10D01"/>
    <w:rsid w:val="00E11328"/>
    <w:rsid w:val="00E116BC"/>
    <w:rsid w:val="00E12B9C"/>
    <w:rsid w:val="00E13A71"/>
    <w:rsid w:val="00E13A79"/>
    <w:rsid w:val="00E13B80"/>
    <w:rsid w:val="00E13E17"/>
    <w:rsid w:val="00E14609"/>
    <w:rsid w:val="00E149C3"/>
    <w:rsid w:val="00E14D56"/>
    <w:rsid w:val="00E150CC"/>
    <w:rsid w:val="00E15746"/>
    <w:rsid w:val="00E16CE2"/>
    <w:rsid w:val="00E17E45"/>
    <w:rsid w:val="00E2000F"/>
    <w:rsid w:val="00E200EC"/>
    <w:rsid w:val="00E200F0"/>
    <w:rsid w:val="00E2112B"/>
    <w:rsid w:val="00E2187E"/>
    <w:rsid w:val="00E219A5"/>
    <w:rsid w:val="00E21ACD"/>
    <w:rsid w:val="00E21F2D"/>
    <w:rsid w:val="00E22596"/>
    <w:rsid w:val="00E22B80"/>
    <w:rsid w:val="00E23033"/>
    <w:rsid w:val="00E231E0"/>
    <w:rsid w:val="00E23349"/>
    <w:rsid w:val="00E23777"/>
    <w:rsid w:val="00E24439"/>
    <w:rsid w:val="00E24477"/>
    <w:rsid w:val="00E2474F"/>
    <w:rsid w:val="00E24C89"/>
    <w:rsid w:val="00E24D89"/>
    <w:rsid w:val="00E25395"/>
    <w:rsid w:val="00E25492"/>
    <w:rsid w:val="00E25B49"/>
    <w:rsid w:val="00E26714"/>
    <w:rsid w:val="00E26A30"/>
    <w:rsid w:val="00E26EAE"/>
    <w:rsid w:val="00E273A8"/>
    <w:rsid w:val="00E27599"/>
    <w:rsid w:val="00E27874"/>
    <w:rsid w:val="00E30071"/>
    <w:rsid w:val="00E301B7"/>
    <w:rsid w:val="00E30423"/>
    <w:rsid w:val="00E30C82"/>
    <w:rsid w:val="00E30D2B"/>
    <w:rsid w:val="00E313D4"/>
    <w:rsid w:val="00E31950"/>
    <w:rsid w:val="00E32A25"/>
    <w:rsid w:val="00E34201"/>
    <w:rsid w:val="00E3420A"/>
    <w:rsid w:val="00E35077"/>
    <w:rsid w:val="00E35990"/>
    <w:rsid w:val="00E35CA3"/>
    <w:rsid w:val="00E36384"/>
    <w:rsid w:val="00E3793A"/>
    <w:rsid w:val="00E4013D"/>
    <w:rsid w:val="00E4043E"/>
    <w:rsid w:val="00E40B49"/>
    <w:rsid w:val="00E411A0"/>
    <w:rsid w:val="00E41536"/>
    <w:rsid w:val="00E41A58"/>
    <w:rsid w:val="00E424E7"/>
    <w:rsid w:val="00E43DFC"/>
    <w:rsid w:val="00E4421A"/>
    <w:rsid w:val="00E4462E"/>
    <w:rsid w:val="00E44C33"/>
    <w:rsid w:val="00E44ED1"/>
    <w:rsid w:val="00E45107"/>
    <w:rsid w:val="00E4652A"/>
    <w:rsid w:val="00E47863"/>
    <w:rsid w:val="00E51F00"/>
    <w:rsid w:val="00E5255E"/>
    <w:rsid w:val="00E52E82"/>
    <w:rsid w:val="00E532B4"/>
    <w:rsid w:val="00E533BF"/>
    <w:rsid w:val="00E539C1"/>
    <w:rsid w:val="00E54AF4"/>
    <w:rsid w:val="00E54E6A"/>
    <w:rsid w:val="00E557A6"/>
    <w:rsid w:val="00E55F0C"/>
    <w:rsid w:val="00E56096"/>
    <w:rsid w:val="00E56F4F"/>
    <w:rsid w:val="00E57372"/>
    <w:rsid w:val="00E578BE"/>
    <w:rsid w:val="00E57BD3"/>
    <w:rsid w:val="00E60753"/>
    <w:rsid w:val="00E609AB"/>
    <w:rsid w:val="00E61398"/>
    <w:rsid w:val="00E619FB"/>
    <w:rsid w:val="00E61A2B"/>
    <w:rsid w:val="00E630ED"/>
    <w:rsid w:val="00E63A0B"/>
    <w:rsid w:val="00E63F6B"/>
    <w:rsid w:val="00E64005"/>
    <w:rsid w:val="00E643B0"/>
    <w:rsid w:val="00E6469A"/>
    <w:rsid w:val="00E64A1C"/>
    <w:rsid w:val="00E64E6F"/>
    <w:rsid w:val="00E64FC9"/>
    <w:rsid w:val="00E64FE8"/>
    <w:rsid w:val="00E657DA"/>
    <w:rsid w:val="00E65C38"/>
    <w:rsid w:val="00E66D0C"/>
    <w:rsid w:val="00E66E70"/>
    <w:rsid w:val="00E674E3"/>
    <w:rsid w:val="00E6764F"/>
    <w:rsid w:val="00E677BC"/>
    <w:rsid w:val="00E67E11"/>
    <w:rsid w:val="00E7056A"/>
    <w:rsid w:val="00E70A7E"/>
    <w:rsid w:val="00E711F6"/>
    <w:rsid w:val="00E718B3"/>
    <w:rsid w:val="00E72631"/>
    <w:rsid w:val="00E73651"/>
    <w:rsid w:val="00E738EB"/>
    <w:rsid w:val="00E73AFE"/>
    <w:rsid w:val="00E73B51"/>
    <w:rsid w:val="00E74076"/>
    <w:rsid w:val="00E74892"/>
    <w:rsid w:val="00E74D12"/>
    <w:rsid w:val="00E74F29"/>
    <w:rsid w:val="00E7517E"/>
    <w:rsid w:val="00E75AFD"/>
    <w:rsid w:val="00E77894"/>
    <w:rsid w:val="00E77E3E"/>
    <w:rsid w:val="00E8004B"/>
    <w:rsid w:val="00E80CEF"/>
    <w:rsid w:val="00E81129"/>
    <w:rsid w:val="00E82684"/>
    <w:rsid w:val="00E82A25"/>
    <w:rsid w:val="00E82FD0"/>
    <w:rsid w:val="00E83392"/>
    <w:rsid w:val="00E83585"/>
    <w:rsid w:val="00E842E3"/>
    <w:rsid w:val="00E8548B"/>
    <w:rsid w:val="00E85A42"/>
    <w:rsid w:val="00E85F56"/>
    <w:rsid w:val="00E86349"/>
    <w:rsid w:val="00E8641C"/>
    <w:rsid w:val="00E86D98"/>
    <w:rsid w:val="00E87929"/>
    <w:rsid w:val="00E87B78"/>
    <w:rsid w:val="00E900EF"/>
    <w:rsid w:val="00E9061D"/>
    <w:rsid w:val="00E90927"/>
    <w:rsid w:val="00E90F47"/>
    <w:rsid w:val="00E90F67"/>
    <w:rsid w:val="00E912BE"/>
    <w:rsid w:val="00E914BA"/>
    <w:rsid w:val="00E91562"/>
    <w:rsid w:val="00E91AD9"/>
    <w:rsid w:val="00E92963"/>
    <w:rsid w:val="00E93071"/>
    <w:rsid w:val="00E93D6F"/>
    <w:rsid w:val="00E94188"/>
    <w:rsid w:val="00E94318"/>
    <w:rsid w:val="00E9436C"/>
    <w:rsid w:val="00E94721"/>
    <w:rsid w:val="00E94831"/>
    <w:rsid w:val="00E958DE"/>
    <w:rsid w:val="00E9644D"/>
    <w:rsid w:val="00E968B3"/>
    <w:rsid w:val="00E96B0F"/>
    <w:rsid w:val="00E96F1F"/>
    <w:rsid w:val="00E977E8"/>
    <w:rsid w:val="00E97FE4"/>
    <w:rsid w:val="00EA0BDE"/>
    <w:rsid w:val="00EA0EDC"/>
    <w:rsid w:val="00EA16A3"/>
    <w:rsid w:val="00EA1ADD"/>
    <w:rsid w:val="00EA1B4E"/>
    <w:rsid w:val="00EA1D03"/>
    <w:rsid w:val="00EA1F4D"/>
    <w:rsid w:val="00EA265F"/>
    <w:rsid w:val="00EA275F"/>
    <w:rsid w:val="00EA2EBC"/>
    <w:rsid w:val="00EA3301"/>
    <w:rsid w:val="00EA3311"/>
    <w:rsid w:val="00EA4647"/>
    <w:rsid w:val="00EA4A1B"/>
    <w:rsid w:val="00EA4E81"/>
    <w:rsid w:val="00EA51F4"/>
    <w:rsid w:val="00EA5FC6"/>
    <w:rsid w:val="00EA694A"/>
    <w:rsid w:val="00EA6FC4"/>
    <w:rsid w:val="00EA7559"/>
    <w:rsid w:val="00EA773F"/>
    <w:rsid w:val="00EB039B"/>
    <w:rsid w:val="00EB0418"/>
    <w:rsid w:val="00EB08C1"/>
    <w:rsid w:val="00EB0BB4"/>
    <w:rsid w:val="00EB0BC4"/>
    <w:rsid w:val="00EB198A"/>
    <w:rsid w:val="00EB1D5F"/>
    <w:rsid w:val="00EB2799"/>
    <w:rsid w:val="00EB351B"/>
    <w:rsid w:val="00EB3565"/>
    <w:rsid w:val="00EB40FA"/>
    <w:rsid w:val="00EB4574"/>
    <w:rsid w:val="00EB4D63"/>
    <w:rsid w:val="00EB563E"/>
    <w:rsid w:val="00EB7387"/>
    <w:rsid w:val="00EC0F03"/>
    <w:rsid w:val="00EC0F14"/>
    <w:rsid w:val="00EC1137"/>
    <w:rsid w:val="00EC15F7"/>
    <w:rsid w:val="00EC256F"/>
    <w:rsid w:val="00EC31C9"/>
    <w:rsid w:val="00EC3B87"/>
    <w:rsid w:val="00EC3F1B"/>
    <w:rsid w:val="00EC43EB"/>
    <w:rsid w:val="00EC4571"/>
    <w:rsid w:val="00EC5B7C"/>
    <w:rsid w:val="00EC6134"/>
    <w:rsid w:val="00EC6A57"/>
    <w:rsid w:val="00EC6E5A"/>
    <w:rsid w:val="00EC72A2"/>
    <w:rsid w:val="00EC7C2F"/>
    <w:rsid w:val="00EC7F26"/>
    <w:rsid w:val="00ED011C"/>
    <w:rsid w:val="00ED01E6"/>
    <w:rsid w:val="00ED073D"/>
    <w:rsid w:val="00ED0A82"/>
    <w:rsid w:val="00ED0B1C"/>
    <w:rsid w:val="00ED0FB7"/>
    <w:rsid w:val="00ED1AFE"/>
    <w:rsid w:val="00ED2203"/>
    <w:rsid w:val="00ED27CB"/>
    <w:rsid w:val="00ED2829"/>
    <w:rsid w:val="00ED2C01"/>
    <w:rsid w:val="00ED2DA4"/>
    <w:rsid w:val="00ED3007"/>
    <w:rsid w:val="00ED307A"/>
    <w:rsid w:val="00ED3396"/>
    <w:rsid w:val="00ED3874"/>
    <w:rsid w:val="00ED3C32"/>
    <w:rsid w:val="00ED50FD"/>
    <w:rsid w:val="00ED53BA"/>
    <w:rsid w:val="00ED5BAD"/>
    <w:rsid w:val="00ED66F7"/>
    <w:rsid w:val="00ED68EE"/>
    <w:rsid w:val="00ED794C"/>
    <w:rsid w:val="00ED7E23"/>
    <w:rsid w:val="00EE027F"/>
    <w:rsid w:val="00EE11D7"/>
    <w:rsid w:val="00EE1EF9"/>
    <w:rsid w:val="00EE25D8"/>
    <w:rsid w:val="00EE2BDF"/>
    <w:rsid w:val="00EE38D2"/>
    <w:rsid w:val="00EE3CDE"/>
    <w:rsid w:val="00EE3E61"/>
    <w:rsid w:val="00EE3FA5"/>
    <w:rsid w:val="00EE435D"/>
    <w:rsid w:val="00EE4C78"/>
    <w:rsid w:val="00EE4E89"/>
    <w:rsid w:val="00EE51DA"/>
    <w:rsid w:val="00EE5353"/>
    <w:rsid w:val="00EE55DA"/>
    <w:rsid w:val="00EE5B8B"/>
    <w:rsid w:val="00EE651E"/>
    <w:rsid w:val="00EE6581"/>
    <w:rsid w:val="00EE6962"/>
    <w:rsid w:val="00EE6D9B"/>
    <w:rsid w:val="00EE791C"/>
    <w:rsid w:val="00EF00AF"/>
    <w:rsid w:val="00EF0591"/>
    <w:rsid w:val="00EF0B0D"/>
    <w:rsid w:val="00EF0FE9"/>
    <w:rsid w:val="00EF14B1"/>
    <w:rsid w:val="00EF2EFE"/>
    <w:rsid w:val="00EF2F1B"/>
    <w:rsid w:val="00EF3078"/>
    <w:rsid w:val="00EF4B57"/>
    <w:rsid w:val="00EF4D33"/>
    <w:rsid w:val="00EF605A"/>
    <w:rsid w:val="00EF6CC8"/>
    <w:rsid w:val="00EF6F83"/>
    <w:rsid w:val="00EF71D7"/>
    <w:rsid w:val="00EF721C"/>
    <w:rsid w:val="00EF7A4F"/>
    <w:rsid w:val="00F00E48"/>
    <w:rsid w:val="00F010B2"/>
    <w:rsid w:val="00F014E5"/>
    <w:rsid w:val="00F01614"/>
    <w:rsid w:val="00F01914"/>
    <w:rsid w:val="00F022EC"/>
    <w:rsid w:val="00F02516"/>
    <w:rsid w:val="00F02969"/>
    <w:rsid w:val="00F029AD"/>
    <w:rsid w:val="00F02F24"/>
    <w:rsid w:val="00F03029"/>
    <w:rsid w:val="00F038B8"/>
    <w:rsid w:val="00F03BD0"/>
    <w:rsid w:val="00F04A77"/>
    <w:rsid w:val="00F04CD1"/>
    <w:rsid w:val="00F04DCC"/>
    <w:rsid w:val="00F05651"/>
    <w:rsid w:val="00F05B74"/>
    <w:rsid w:val="00F05DA2"/>
    <w:rsid w:val="00F069D5"/>
    <w:rsid w:val="00F074DD"/>
    <w:rsid w:val="00F07C1C"/>
    <w:rsid w:val="00F10652"/>
    <w:rsid w:val="00F109D6"/>
    <w:rsid w:val="00F10C0E"/>
    <w:rsid w:val="00F11D87"/>
    <w:rsid w:val="00F1231D"/>
    <w:rsid w:val="00F12ECC"/>
    <w:rsid w:val="00F13510"/>
    <w:rsid w:val="00F13721"/>
    <w:rsid w:val="00F13A58"/>
    <w:rsid w:val="00F13A62"/>
    <w:rsid w:val="00F14265"/>
    <w:rsid w:val="00F1438E"/>
    <w:rsid w:val="00F145A9"/>
    <w:rsid w:val="00F14689"/>
    <w:rsid w:val="00F1531A"/>
    <w:rsid w:val="00F153E1"/>
    <w:rsid w:val="00F15A09"/>
    <w:rsid w:val="00F1660B"/>
    <w:rsid w:val="00F16964"/>
    <w:rsid w:val="00F16DD2"/>
    <w:rsid w:val="00F17070"/>
    <w:rsid w:val="00F17195"/>
    <w:rsid w:val="00F173ED"/>
    <w:rsid w:val="00F17A22"/>
    <w:rsid w:val="00F17B60"/>
    <w:rsid w:val="00F20146"/>
    <w:rsid w:val="00F20808"/>
    <w:rsid w:val="00F20FEC"/>
    <w:rsid w:val="00F21031"/>
    <w:rsid w:val="00F21386"/>
    <w:rsid w:val="00F21C5A"/>
    <w:rsid w:val="00F22667"/>
    <w:rsid w:val="00F22728"/>
    <w:rsid w:val="00F228FE"/>
    <w:rsid w:val="00F22F5E"/>
    <w:rsid w:val="00F2324F"/>
    <w:rsid w:val="00F23855"/>
    <w:rsid w:val="00F24090"/>
    <w:rsid w:val="00F24977"/>
    <w:rsid w:val="00F24B2A"/>
    <w:rsid w:val="00F24DEC"/>
    <w:rsid w:val="00F250C6"/>
    <w:rsid w:val="00F254EA"/>
    <w:rsid w:val="00F260A5"/>
    <w:rsid w:val="00F26137"/>
    <w:rsid w:val="00F263AA"/>
    <w:rsid w:val="00F26E08"/>
    <w:rsid w:val="00F273B0"/>
    <w:rsid w:val="00F27430"/>
    <w:rsid w:val="00F27585"/>
    <w:rsid w:val="00F27A75"/>
    <w:rsid w:val="00F27DBF"/>
    <w:rsid w:val="00F27E67"/>
    <w:rsid w:val="00F3014C"/>
    <w:rsid w:val="00F301AB"/>
    <w:rsid w:val="00F313D8"/>
    <w:rsid w:val="00F31973"/>
    <w:rsid w:val="00F31E05"/>
    <w:rsid w:val="00F31EFC"/>
    <w:rsid w:val="00F32872"/>
    <w:rsid w:val="00F32E84"/>
    <w:rsid w:val="00F330B6"/>
    <w:rsid w:val="00F33AC4"/>
    <w:rsid w:val="00F33E64"/>
    <w:rsid w:val="00F3420D"/>
    <w:rsid w:val="00F346B1"/>
    <w:rsid w:val="00F3472A"/>
    <w:rsid w:val="00F3483F"/>
    <w:rsid w:val="00F34D13"/>
    <w:rsid w:val="00F35401"/>
    <w:rsid w:val="00F35A91"/>
    <w:rsid w:val="00F35F33"/>
    <w:rsid w:val="00F3602D"/>
    <w:rsid w:val="00F36528"/>
    <w:rsid w:val="00F36726"/>
    <w:rsid w:val="00F36DC1"/>
    <w:rsid w:val="00F3792E"/>
    <w:rsid w:val="00F37A5B"/>
    <w:rsid w:val="00F37B95"/>
    <w:rsid w:val="00F400D6"/>
    <w:rsid w:val="00F410C0"/>
    <w:rsid w:val="00F410D3"/>
    <w:rsid w:val="00F41334"/>
    <w:rsid w:val="00F41D0F"/>
    <w:rsid w:val="00F4335F"/>
    <w:rsid w:val="00F4361A"/>
    <w:rsid w:val="00F44093"/>
    <w:rsid w:val="00F4438C"/>
    <w:rsid w:val="00F44C8C"/>
    <w:rsid w:val="00F45199"/>
    <w:rsid w:val="00F451D4"/>
    <w:rsid w:val="00F45C9F"/>
    <w:rsid w:val="00F467EF"/>
    <w:rsid w:val="00F46A37"/>
    <w:rsid w:val="00F5000F"/>
    <w:rsid w:val="00F504A2"/>
    <w:rsid w:val="00F50AFC"/>
    <w:rsid w:val="00F50C7F"/>
    <w:rsid w:val="00F50F04"/>
    <w:rsid w:val="00F51216"/>
    <w:rsid w:val="00F5222A"/>
    <w:rsid w:val="00F536A7"/>
    <w:rsid w:val="00F539ED"/>
    <w:rsid w:val="00F5538E"/>
    <w:rsid w:val="00F55661"/>
    <w:rsid w:val="00F55C4C"/>
    <w:rsid w:val="00F5612F"/>
    <w:rsid w:val="00F570B1"/>
    <w:rsid w:val="00F573AC"/>
    <w:rsid w:val="00F575C5"/>
    <w:rsid w:val="00F5769A"/>
    <w:rsid w:val="00F603B6"/>
    <w:rsid w:val="00F6252C"/>
    <w:rsid w:val="00F6264D"/>
    <w:rsid w:val="00F62DED"/>
    <w:rsid w:val="00F639FB"/>
    <w:rsid w:val="00F644FA"/>
    <w:rsid w:val="00F64F83"/>
    <w:rsid w:val="00F6546C"/>
    <w:rsid w:val="00F6559B"/>
    <w:rsid w:val="00F65830"/>
    <w:rsid w:val="00F66561"/>
    <w:rsid w:val="00F67561"/>
    <w:rsid w:val="00F70275"/>
    <w:rsid w:val="00F70486"/>
    <w:rsid w:val="00F70B0C"/>
    <w:rsid w:val="00F70B33"/>
    <w:rsid w:val="00F719CA"/>
    <w:rsid w:val="00F71DE2"/>
    <w:rsid w:val="00F72759"/>
    <w:rsid w:val="00F730FC"/>
    <w:rsid w:val="00F7366C"/>
    <w:rsid w:val="00F74360"/>
    <w:rsid w:val="00F74449"/>
    <w:rsid w:val="00F74520"/>
    <w:rsid w:val="00F747BA"/>
    <w:rsid w:val="00F74BC7"/>
    <w:rsid w:val="00F74BEB"/>
    <w:rsid w:val="00F74EAE"/>
    <w:rsid w:val="00F74EC3"/>
    <w:rsid w:val="00F759ED"/>
    <w:rsid w:val="00F75E5A"/>
    <w:rsid w:val="00F75F92"/>
    <w:rsid w:val="00F76A37"/>
    <w:rsid w:val="00F7721F"/>
    <w:rsid w:val="00F772D8"/>
    <w:rsid w:val="00F80A15"/>
    <w:rsid w:val="00F814B6"/>
    <w:rsid w:val="00F81E76"/>
    <w:rsid w:val="00F827D9"/>
    <w:rsid w:val="00F83EAD"/>
    <w:rsid w:val="00F83EF9"/>
    <w:rsid w:val="00F840E4"/>
    <w:rsid w:val="00F84594"/>
    <w:rsid w:val="00F84A21"/>
    <w:rsid w:val="00F84CFE"/>
    <w:rsid w:val="00F852C5"/>
    <w:rsid w:val="00F8595D"/>
    <w:rsid w:val="00F85D69"/>
    <w:rsid w:val="00F86238"/>
    <w:rsid w:val="00F862E3"/>
    <w:rsid w:val="00F86471"/>
    <w:rsid w:val="00F8659A"/>
    <w:rsid w:val="00F86DA4"/>
    <w:rsid w:val="00F870FD"/>
    <w:rsid w:val="00F87405"/>
    <w:rsid w:val="00F875D1"/>
    <w:rsid w:val="00F9060F"/>
    <w:rsid w:val="00F9077E"/>
    <w:rsid w:val="00F90AA5"/>
    <w:rsid w:val="00F912C6"/>
    <w:rsid w:val="00F91C94"/>
    <w:rsid w:val="00F91EAF"/>
    <w:rsid w:val="00F91F27"/>
    <w:rsid w:val="00F925E6"/>
    <w:rsid w:val="00F928CB"/>
    <w:rsid w:val="00F93120"/>
    <w:rsid w:val="00F93868"/>
    <w:rsid w:val="00F93DB6"/>
    <w:rsid w:val="00F94B81"/>
    <w:rsid w:val="00F94EE5"/>
    <w:rsid w:val="00F9642C"/>
    <w:rsid w:val="00F96BAF"/>
    <w:rsid w:val="00F9711D"/>
    <w:rsid w:val="00F97380"/>
    <w:rsid w:val="00F97555"/>
    <w:rsid w:val="00F9789C"/>
    <w:rsid w:val="00F97D36"/>
    <w:rsid w:val="00FA011A"/>
    <w:rsid w:val="00FA0925"/>
    <w:rsid w:val="00FA0C59"/>
    <w:rsid w:val="00FA0CBF"/>
    <w:rsid w:val="00FA1199"/>
    <w:rsid w:val="00FA119E"/>
    <w:rsid w:val="00FA25F7"/>
    <w:rsid w:val="00FA2C25"/>
    <w:rsid w:val="00FA38AB"/>
    <w:rsid w:val="00FA39B4"/>
    <w:rsid w:val="00FA3BBD"/>
    <w:rsid w:val="00FA3BC9"/>
    <w:rsid w:val="00FA3BCF"/>
    <w:rsid w:val="00FA43A7"/>
    <w:rsid w:val="00FA464C"/>
    <w:rsid w:val="00FA4F50"/>
    <w:rsid w:val="00FA593A"/>
    <w:rsid w:val="00FA5C66"/>
    <w:rsid w:val="00FA5F37"/>
    <w:rsid w:val="00FA7594"/>
    <w:rsid w:val="00FA7A4F"/>
    <w:rsid w:val="00FB0028"/>
    <w:rsid w:val="00FB09D0"/>
    <w:rsid w:val="00FB153A"/>
    <w:rsid w:val="00FB2914"/>
    <w:rsid w:val="00FB2947"/>
    <w:rsid w:val="00FB3456"/>
    <w:rsid w:val="00FB3B51"/>
    <w:rsid w:val="00FB44F3"/>
    <w:rsid w:val="00FB52C0"/>
    <w:rsid w:val="00FB5ACE"/>
    <w:rsid w:val="00FB62AD"/>
    <w:rsid w:val="00FB64B4"/>
    <w:rsid w:val="00FB6C4A"/>
    <w:rsid w:val="00FB6CAB"/>
    <w:rsid w:val="00FB6F3E"/>
    <w:rsid w:val="00FB71C5"/>
    <w:rsid w:val="00FC00AF"/>
    <w:rsid w:val="00FC07C6"/>
    <w:rsid w:val="00FC1D6C"/>
    <w:rsid w:val="00FC2468"/>
    <w:rsid w:val="00FC26EE"/>
    <w:rsid w:val="00FC2906"/>
    <w:rsid w:val="00FC3DB0"/>
    <w:rsid w:val="00FC3F34"/>
    <w:rsid w:val="00FC4E01"/>
    <w:rsid w:val="00FC4F59"/>
    <w:rsid w:val="00FC505B"/>
    <w:rsid w:val="00FC5978"/>
    <w:rsid w:val="00FC5BA1"/>
    <w:rsid w:val="00FC5C74"/>
    <w:rsid w:val="00FC6176"/>
    <w:rsid w:val="00FC62DC"/>
    <w:rsid w:val="00FC62F7"/>
    <w:rsid w:val="00FC65DD"/>
    <w:rsid w:val="00FC6647"/>
    <w:rsid w:val="00FC7B0E"/>
    <w:rsid w:val="00FD0528"/>
    <w:rsid w:val="00FD0AB2"/>
    <w:rsid w:val="00FD19D2"/>
    <w:rsid w:val="00FD1DEE"/>
    <w:rsid w:val="00FD2328"/>
    <w:rsid w:val="00FD2348"/>
    <w:rsid w:val="00FD3194"/>
    <w:rsid w:val="00FD508C"/>
    <w:rsid w:val="00FD5697"/>
    <w:rsid w:val="00FD644C"/>
    <w:rsid w:val="00FD650D"/>
    <w:rsid w:val="00FD6ED7"/>
    <w:rsid w:val="00FD7518"/>
    <w:rsid w:val="00FD7B94"/>
    <w:rsid w:val="00FE1279"/>
    <w:rsid w:val="00FE1385"/>
    <w:rsid w:val="00FE15A7"/>
    <w:rsid w:val="00FE1728"/>
    <w:rsid w:val="00FE1C57"/>
    <w:rsid w:val="00FE1CDE"/>
    <w:rsid w:val="00FE1DF0"/>
    <w:rsid w:val="00FE25E1"/>
    <w:rsid w:val="00FE2B58"/>
    <w:rsid w:val="00FE2B81"/>
    <w:rsid w:val="00FE30E1"/>
    <w:rsid w:val="00FE320C"/>
    <w:rsid w:val="00FE3718"/>
    <w:rsid w:val="00FE40C5"/>
    <w:rsid w:val="00FE40CA"/>
    <w:rsid w:val="00FE4201"/>
    <w:rsid w:val="00FE4253"/>
    <w:rsid w:val="00FE4479"/>
    <w:rsid w:val="00FE48CA"/>
    <w:rsid w:val="00FE5489"/>
    <w:rsid w:val="00FE55D2"/>
    <w:rsid w:val="00FE55DF"/>
    <w:rsid w:val="00FE5A14"/>
    <w:rsid w:val="00FE5EB2"/>
    <w:rsid w:val="00FE6610"/>
    <w:rsid w:val="00FE6BB8"/>
    <w:rsid w:val="00FE7029"/>
    <w:rsid w:val="00FE7326"/>
    <w:rsid w:val="00FE7367"/>
    <w:rsid w:val="00FE7762"/>
    <w:rsid w:val="00FE7F9B"/>
    <w:rsid w:val="00FF0227"/>
    <w:rsid w:val="00FF0EDE"/>
    <w:rsid w:val="00FF1A17"/>
    <w:rsid w:val="00FF1DDD"/>
    <w:rsid w:val="00FF203F"/>
    <w:rsid w:val="00FF2309"/>
    <w:rsid w:val="00FF293E"/>
    <w:rsid w:val="00FF2EFB"/>
    <w:rsid w:val="00FF2F7B"/>
    <w:rsid w:val="00FF3DA3"/>
    <w:rsid w:val="00FF470F"/>
    <w:rsid w:val="00FF4B0F"/>
    <w:rsid w:val="00FF59C4"/>
    <w:rsid w:val="00FF5ECE"/>
    <w:rsid w:val="00FF61C3"/>
    <w:rsid w:val="00FF6205"/>
    <w:rsid w:val="00FF71C6"/>
    <w:rsid w:val="00FF78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B51034"/>
  <w15:docId w15:val="{A3B7BD60-10A9-4489-82A1-80137857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70D5"/>
  </w:style>
  <w:style w:type="paragraph" w:styleId="Heading1">
    <w:name w:val="heading 1"/>
    <w:basedOn w:val="Normal"/>
    <w:next w:val="Normal"/>
    <w:link w:val="Heading1Char"/>
    <w:uiPriority w:val="9"/>
    <w:qFormat/>
    <w:rsid w:val="00D4443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851256"/>
    <w:pPr>
      <w:keepNext/>
      <w:keepLines/>
      <w:widowControl w:val="0"/>
      <w:spacing w:before="80" w:after="200" w:line="480" w:lineRule="auto"/>
      <w:jc w:val="both"/>
      <w:outlineLvl w:val="2"/>
    </w:pPr>
    <w:rPr>
      <w:rFonts w:ascii="Times New Roman" w:eastAsia="SimSun" w:hAnsi="Times New Roman" w:cs="Times New Roman"/>
      <w:b/>
      <w:bCs/>
      <w:kern w:val="2"/>
      <w:szCs w:val="32"/>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16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nhideWhenUsed/>
    <w:rsid w:val="00FF2309"/>
    <w:rPr>
      <w:rFonts w:ascii="Calibri" w:eastAsia="Calibri" w:hAnsi="Calibri" w:cs="Times New Roman"/>
      <w:sz w:val="20"/>
      <w:szCs w:val="20"/>
    </w:rPr>
  </w:style>
  <w:style w:type="character" w:customStyle="1" w:styleId="CommentTextChar">
    <w:name w:val="Comment Text Char"/>
    <w:basedOn w:val="DefaultParagraphFont"/>
    <w:link w:val="CommentText"/>
    <w:qFormat/>
    <w:rsid w:val="00FF2309"/>
    <w:rPr>
      <w:rFonts w:ascii="Calibri" w:eastAsia="Calibri" w:hAnsi="Calibri" w:cs="Times New Roman"/>
      <w:sz w:val="20"/>
      <w:szCs w:val="20"/>
    </w:rPr>
  </w:style>
  <w:style w:type="character" w:styleId="CommentReference">
    <w:name w:val="annotation reference"/>
    <w:unhideWhenUsed/>
    <w:rsid w:val="00FF2309"/>
    <w:rPr>
      <w:sz w:val="16"/>
      <w:szCs w:val="16"/>
    </w:rPr>
  </w:style>
  <w:style w:type="paragraph" w:styleId="BalloonText">
    <w:name w:val="Balloon Text"/>
    <w:basedOn w:val="Normal"/>
    <w:link w:val="BalloonTextChar"/>
    <w:uiPriority w:val="99"/>
    <w:semiHidden/>
    <w:unhideWhenUsed/>
    <w:rsid w:val="00FF2309"/>
    <w:rPr>
      <w:rFonts w:ascii="Tahoma" w:hAnsi="Tahoma" w:cs="Tahoma"/>
      <w:sz w:val="16"/>
      <w:szCs w:val="16"/>
    </w:rPr>
  </w:style>
  <w:style w:type="character" w:customStyle="1" w:styleId="BalloonTextChar">
    <w:name w:val="Balloon Text Char"/>
    <w:basedOn w:val="DefaultParagraphFont"/>
    <w:link w:val="BalloonText"/>
    <w:uiPriority w:val="99"/>
    <w:semiHidden/>
    <w:rsid w:val="00FF2309"/>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966B92"/>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966B92"/>
    <w:rPr>
      <w:rFonts w:ascii="Calibri" w:eastAsia="Calibri" w:hAnsi="Calibri" w:cs="Times New Roman"/>
      <w:b/>
      <w:bCs/>
      <w:sz w:val="20"/>
      <w:szCs w:val="20"/>
    </w:rPr>
  </w:style>
  <w:style w:type="paragraph" w:styleId="Revision">
    <w:name w:val="Revision"/>
    <w:hidden/>
    <w:uiPriority w:val="99"/>
    <w:semiHidden/>
    <w:rsid w:val="00966B92"/>
  </w:style>
  <w:style w:type="paragraph" w:styleId="BodyTextIndent">
    <w:name w:val="Body Text Indent"/>
    <w:basedOn w:val="Normal"/>
    <w:link w:val="BodyTextIndentChar"/>
    <w:rsid w:val="002C3B6B"/>
    <w:pPr>
      <w:suppressAutoHyphens/>
      <w:overflowPunct w:val="0"/>
      <w:autoSpaceDE w:val="0"/>
      <w:autoSpaceDN w:val="0"/>
      <w:adjustRightInd w:val="0"/>
      <w:ind w:firstLine="360"/>
      <w:jc w:val="both"/>
      <w:textAlignment w:val="baseline"/>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rsid w:val="002C3B6B"/>
    <w:rPr>
      <w:rFonts w:ascii="Times New Roman" w:eastAsia="Times New Roman" w:hAnsi="Times New Roman" w:cs="Times New Roman"/>
      <w:kern w:val="14"/>
      <w:sz w:val="20"/>
      <w:szCs w:val="20"/>
    </w:rPr>
  </w:style>
  <w:style w:type="paragraph" w:customStyle="1" w:styleId="ColorfulList-Accent11">
    <w:name w:val="Colorful List - Accent 11"/>
    <w:basedOn w:val="Normal"/>
    <w:uiPriority w:val="34"/>
    <w:qFormat/>
    <w:rsid w:val="00AE366C"/>
    <w:pPr>
      <w:ind w:left="720"/>
      <w:contextualSpacing/>
    </w:pPr>
    <w:rPr>
      <w:rFonts w:ascii="Calibri" w:eastAsia="Calibri" w:hAnsi="Calibri" w:cs="Times New Roman"/>
      <w:sz w:val="22"/>
      <w:szCs w:val="22"/>
    </w:rPr>
  </w:style>
  <w:style w:type="paragraph" w:styleId="ListParagraph">
    <w:name w:val="List Paragraph"/>
    <w:basedOn w:val="Normal"/>
    <w:uiPriority w:val="34"/>
    <w:qFormat/>
    <w:rsid w:val="0039611C"/>
    <w:pPr>
      <w:spacing w:after="200" w:line="276" w:lineRule="auto"/>
      <w:ind w:left="720"/>
      <w:contextualSpacing/>
    </w:pPr>
    <w:rPr>
      <w:rFonts w:eastAsiaTheme="minorHAnsi"/>
      <w:sz w:val="22"/>
      <w:szCs w:val="22"/>
    </w:rPr>
  </w:style>
  <w:style w:type="paragraph" w:styleId="Header">
    <w:name w:val="header"/>
    <w:basedOn w:val="Normal"/>
    <w:link w:val="HeaderChar"/>
    <w:uiPriority w:val="99"/>
    <w:semiHidden/>
    <w:unhideWhenUsed/>
    <w:rsid w:val="00455310"/>
    <w:pPr>
      <w:tabs>
        <w:tab w:val="center" w:pos="4680"/>
        <w:tab w:val="right" w:pos="9360"/>
      </w:tabs>
    </w:pPr>
  </w:style>
  <w:style w:type="character" w:customStyle="1" w:styleId="HeaderChar">
    <w:name w:val="Header Char"/>
    <w:basedOn w:val="DefaultParagraphFont"/>
    <w:link w:val="Header"/>
    <w:uiPriority w:val="99"/>
    <w:semiHidden/>
    <w:rsid w:val="00455310"/>
  </w:style>
  <w:style w:type="paragraph" w:styleId="Footer">
    <w:name w:val="footer"/>
    <w:basedOn w:val="Normal"/>
    <w:link w:val="FooterChar"/>
    <w:uiPriority w:val="99"/>
    <w:unhideWhenUsed/>
    <w:rsid w:val="00455310"/>
    <w:pPr>
      <w:tabs>
        <w:tab w:val="center" w:pos="4680"/>
        <w:tab w:val="right" w:pos="9360"/>
      </w:tabs>
    </w:pPr>
  </w:style>
  <w:style w:type="character" w:customStyle="1" w:styleId="FooterChar">
    <w:name w:val="Footer Char"/>
    <w:basedOn w:val="DefaultParagraphFont"/>
    <w:link w:val="Footer"/>
    <w:uiPriority w:val="99"/>
    <w:rsid w:val="00455310"/>
  </w:style>
  <w:style w:type="paragraph" w:styleId="NormalWeb">
    <w:name w:val="Normal (Web)"/>
    <w:basedOn w:val="Normal"/>
    <w:uiPriority w:val="99"/>
    <w:unhideWhenUsed/>
    <w:rsid w:val="00AC3571"/>
    <w:pPr>
      <w:spacing w:before="100" w:beforeAutospacing="1" w:after="100" w:afterAutospacing="1"/>
    </w:pPr>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487D13"/>
    <w:pPr>
      <w:jc w:val="center"/>
    </w:pPr>
    <w:rPr>
      <w:rFonts w:ascii="Cambria" w:hAnsi="Cambria"/>
      <w:sz w:val="22"/>
    </w:rPr>
  </w:style>
  <w:style w:type="character" w:customStyle="1" w:styleId="EndNoteBibliographyTitleChar">
    <w:name w:val="EndNote Bibliography Title Char"/>
    <w:basedOn w:val="DefaultParagraphFont"/>
    <w:link w:val="EndNoteBibliographyTitle"/>
    <w:rsid w:val="00487D13"/>
    <w:rPr>
      <w:rFonts w:ascii="Cambria" w:hAnsi="Cambria"/>
      <w:sz w:val="22"/>
    </w:rPr>
  </w:style>
  <w:style w:type="paragraph" w:customStyle="1" w:styleId="EndNoteBibliography">
    <w:name w:val="EndNote Bibliography"/>
    <w:basedOn w:val="Normal"/>
    <w:link w:val="EndNoteBibliographyChar"/>
    <w:rsid w:val="00487D13"/>
    <w:rPr>
      <w:rFonts w:ascii="Cambria" w:hAnsi="Cambria"/>
      <w:sz w:val="22"/>
    </w:rPr>
  </w:style>
  <w:style w:type="character" w:customStyle="1" w:styleId="EndNoteBibliographyChar">
    <w:name w:val="EndNote Bibliography Char"/>
    <w:basedOn w:val="DefaultParagraphFont"/>
    <w:link w:val="EndNoteBibliography"/>
    <w:rsid w:val="00487D13"/>
    <w:rPr>
      <w:rFonts w:ascii="Cambria" w:hAnsi="Cambria"/>
      <w:sz w:val="22"/>
    </w:rPr>
  </w:style>
  <w:style w:type="character" w:styleId="PlaceholderText">
    <w:name w:val="Placeholder Text"/>
    <w:basedOn w:val="DefaultParagraphFont"/>
    <w:uiPriority w:val="99"/>
    <w:semiHidden/>
    <w:rsid w:val="00523544"/>
    <w:rPr>
      <w:color w:val="808080"/>
    </w:rPr>
  </w:style>
  <w:style w:type="character" w:customStyle="1" w:styleId="Heading3Char">
    <w:name w:val="Heading 3 Char"/>
    <w:basedOn w:val="DefaultParagraphFont"/>
    <w:link w:val="Heading3"/>
    <w:qFormat/>
    <w:rsid w:val="00851256"/>
    <w:rPr>
      <w:rFonts w:ascii="Times New Roman" w:eastAsia="SimSun" w:hAnsi="Times New Roman" w:cs="Times New Roman"/>
      <w:b/>
      <w:bCs/>
      <w:kern w:val="2"/>
      <w:szCs w:val="32"/>
      <w:lang w:val="zh-CN" w:eastAsia="zh-CN"/>
    </w:rPr>
  </w:style>
  <w:style w:type="character" w:customStyle="1" w:styleId="MFbodyChar">
    <w:name w:val="MF_body Char"/>
    <w:link w:val="MFbody"/>
    <w:rsid w:val="00851256"/>
    <w:rPr>
      <w:rFonts w:ascii="Times New Roman" w:eastAsia="MS Mincho" w:hAnsi="Times New Roman" w:cs="Times New Roman"/>
      <w:sz w:val="20"/>
      <w:szCs w:val="20"/>
      <w:lang w:val="en-GB" w:eastAsia="de-DE"/>
    </w:rPr>
  </w:style>
  <w:style w:type="paragraph" w:customStyle="1" w:styleId="MFbody">
    <w:name w:val="MF_body"/>
    <w:basedOn w:val="BodyText"/>
    <w:link w:val="MFbodyChar"/>
    <w:rsid w:val="00851256"/>
    <w:pPr>
      <w:spacing w:after="0" w:line="360" w:lineRule="auto"/>
      <w:ind w:firstLine="227"/>
      <w:jc w:val="both"/>
    </w:pPr>
    <w:rPr>
      <w:rFonts w:ascii="Times New Roman" w:eastAsia="MS Mincho" w:hAnsi="Times New Roman" w:cs="Times New Roman"/>
      <w:sz w:val="20"/>
      <w:szCs w:val="20"/>
      <w:lang w:val="en-GB" w:eastAsia="de-DE"/>
    </w:rPr>
  </w:style>
  <w:style w:type="paragraph" w:styleId="BodyText">
    <w:name w:val="Body Text"/>
    <w:basedOn w:val="Normal"/>
    <w:link w:val="BodyTextChar"/>
    <w:uiPriority w:val="99"/>
    <w:semiHidden/>
    <w:unhideWhenUsed/>
    <w:rsid w:val="00851256"/>
    <w:pPr>
      <w:spacing w:after="120" w:line="276" w:lineRule="auto"/>
    </w:pPr>
    <w:rPr>
      <w:sz w:val="22"/>
      <w:szCs w:val="22"/>
      <w:lang w:eastAsia="zh-CN"/>
    </w:rPr>
  </w:style>
  <w:style w:type="character" w:customStyle="1" w:styleId="BodyTextChar">
    <w:name w:val="Body Text Char"/>
    <w:basedOn w:val="DefaultParagraphFont"/>
    <w:link w:val="BodyText"/>
    <w:uiPriority w:val="99"/>
    <w:semiHidden/>
    <w:rsid w:val="00851256"/>
    <w:rPr>
      <w:sz w:val="22"/>
      <w:szCs w:val="22"/>
      <w:lang w:eastAsia="zh-CN"/>
    </w:rPr>
  </w:style>
  <w:style w:type="character" w:customStyle="1" w:styleId="J-Char">
    <w:name w:val="J-正文 Char"/>
    <w:link w:val="J-"/>
    <w:rsid w:val="00851256"/>
    <w:rPr>
      <w:rFonts w:ascii="Times New Roman" w:eastAsia="SimSun" w:hAnsi="Times New Roman" w:cs="Times New Roman"/>
      <w:szCs w:val="21"/>
    </w:rPr>
  </w:style>
  <w:style w:type="paragraph" w:customStyle="1" w:styleId="J-">
    <w:name w:val="J-正文"/>
    <w:basedOn w:val="Normal"/>
    <w:link w:val="J-Char"/>
    <w:qFormat/>
    <w:rsid w:val="00851256"/>
    <w:pPr>
      <w:widowControl w:val="0"/>
      <w:spacing w:line="480" w:lineRule="auto"/>
      <w:ind w:firstLineChars="200" w:firstLine="420"/>
      <w:jc w:val="both"/>
    </w:pPr>
    <w:rPr>
      <w:rFonts w:ascii="Times New Roman" w:eastAsia="SimSun" w:hAnsi="Times New Roman" w:cs="Times New Roman"/>
      <w:szCs w:val="21"/>
    </w:rPr>
  </w:style>
  <w:style w:type="character" w:styleId="Hyperlink">
    <w:name w:val="Hyperlink"/>
    <w:basedOn w:val="DefaultParagraphFont"/>
    <w:uiPriority w:val="99"/>
    <w:unhideWhenUsed/>
    <w:rsid w:val="00851256"/>
    <w:rPr>
      <w:color w:val="0000FF"/>
      <w:u w:val="single"/>
    </w:rPr>
  </w:style>
  <w:style w:type="paragraph" w:customStyle="1" w:styleId="bibliographic-informationitem">
    <w:name w:val="bibliographic-information__item"/>
    <w:basedOn w:val="Normal"/>
    <w:rsid w:val="00851256"/>
    <w:pPr>
      <w:spacing w:before="100" w:beforeAutospacing="1" w:after="100" w:afterAutospacing="1"/>
    </w:pPr>
    <w:rPr>
      <w:rFonts w:ascii="Times New Roman" w:eastAsia="Times New Roman" w:hAnsi="Times New Roman" w:cs="Times New Roman"/>
    </w:rPr>
  </w:style>
  <w:style w:type="character" w:customStyle="1" w:styleId="bibliographic-informationtitle">
    <w:name w:val="bibliographic-information__title"/>
    <w:basedOn w:val="DefaultParagraphFont"/>
    <w:rsid w:val="00851256"/>
  </w:style>
  <w:style w:type="character" w:customStyle="1" w:styleId="bibliographic-informationvalue">
    <w:name w:val="bibliographic-information__value"/>
    <w:basedOn w:val="DefaultParagraphFont"/>
    <w:rsid w:val="00851256"/>
  </w:style>
  <w:style w:type="character" w:customStyle="1" w:styleId="UnresolvedMention1">
    <w:name w:val="Unresolved Mention1"/>
    <w:basedOn w:val="DefaultParagraphFont"/>
    <w:uiPriority w:val="99"/>
    <w:semiHidden/>
    <w:unhideWhenUsed/>
    <w:rsid w:val="00851256"/>
    <w:rPr>
      <w:color w:val="605E5C"/>
      <w:shd w:val="clear" w:color="auto" w:fill="E1DFDD"/>
    </w:rPr>
  </w:style>
  <w:style w:type="character" w:styleId="FollowedHyperlink">
    <w:name w:val="FollowedHyperlink"/>
    <w:basedOn w:val="DefaultParagraphFont"/>
    <w:uiPriority w:val="99"/>
    <w:semiHidden/>
    <w:unhideWhenUsed/>
    <w:rsid w:val="00851256"/>
    <w:rPr>
      <w:color w:val="800080" w:themeColor="followedHyperlink"/>
      <w:u w:val="single"/>
    </w:rPr>
  </w:style>
  <w:style w:type="paragraph" w:styleId="FootnoteText">
    <w:name w:val="footnote text"/>
    <w:basedOn w:val="Normal"/>
    <w:link w:val="FootnoteTextChar"/>
    <w:uiPriority w:val="99"/>
    <w:semiHidden/>
    <w:unhideWhenUsed/>
    <w:rsid w:val="00851256"/>
    <w:rPr>
      <w:sz w:val="20"/>
      <w:szCs w:val="20"/>
      <w:lang w:eastAsia="zh-CN"/>
    </w:rPr>
  </w:style>
  <w:style w:type="character" w:customStyle="1" w:styleId="FootnoteTextChar">
    <w:name w:val="Footnote Text Char"/>
    <w:basedOn w:val="DefaultParagraphFont"/>
    <w:link w:val="FootnoteText"/>
    <w:uiPriority w:val="99"/>
    <w:semiHidden/>
    <w:rsid w:val="00851256"/>
    <w:rPr>
      <w:sz w:val="20"/>
      <w:szCs w:val="20"/>
      <w:lang w:eastAsia="zh-CN"/>
    </w:rPr>
  </w:style>
  <w:style w:type="character" w:styleId="FootnoteReference">
    <w:name w:val="footnote reference"/>
    <w:basedOn w:val="DefaultParagraphFont"/>
    <w:uiPriority w:val="99"/>
    <w:semiHidden/>
    <w:unhideWhenUsed/>
    <w:rsid w:val="00851256"/>
    <w:rPr>
      <w:vertAlign w:val="superscript"/>
    </w:rPr>
  </w:style>
  <w:style w:type="table" w:styleId="PlainTable2">
    <w:name w:val="Plain Table 2"/>
    <w:basedOn w:val="TableNormal"/>
    <w:uiPriority w:val="42"/>
    <w:rsid w:val="00851256"/>
    <w:rPr>
      <w:sz w:val="22"/>
      <w:szCs w:val="22"/>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44431"/>
    <w:rPr>
      <w:rFonts w:asciiTheme="majorHAnsi" w:eastAsiaTheme="majorEastAsia" w:hAnsiTheme="majorHAnsi" w:cstheme="majorBidi"/>
      <w:color w:val="365F91" w:themeColor="accent1" w:themeShade="BF"/>
      <w:sz w:val="32"/>
      <w:szCs w:val="32"/>
    </w:rPr>
  </w:style>
  <w:style w:type="paragraph" w:customStyle="1" w:styleId="HeadingFrontNoTOC">
    <w:name w:val="Heading Front (No TOC)"/>
    <w:basedOn w:val="Normal"/>
    <w:link w:val="HeadingFrontNoTOCChar"/>
    <w:qFormat/>
    <w:rsid w:val="00925985"/>
    <w:pPr>
      <w:keepNext/>
      <w:spacing w:line="264" w:lineRule="auto"/>
      <w:outlineLvl w:val="0"/>
    </w:pPr>
    <w:rPr>
      <w:rFonts w:ascii="Times New Roman" w:eastAsia="Times New Roman" w:hAnsi="Times New Roman" w:cs="Times New Roman"/>
      <w:b/>
      <w:kern w:val="28"/>
    </w:rPr>
  </w:style>
  <w:style w:type="character" w:customStyle="1" w:styleId="HeadingFrontNoTOCChar">
    <w:name w:val="Heading Front (No TOC) Char"/>
    <w:basedOn w:val="DefaultParagraphFont"/>
    <w:link w:val="HeadingFrontNoTOC"/>
    <w:rsid w:val="00925985"/>
    <w:rPr>
      <w:rFonts w:ascii="Times New Roman" w:eastAsia="Times New Roman" w:hAnsi="Times New Roman" w:cs="Times New Roman"/>
      <w:b/>
      <w:kern w:val="28"/>
    </w:rPr>
  </w:style>
  <w:style w:type="paragraph" w:customStyle="1" w:styleId="xxxmsonormal">
    <w:name w:val="x_xxmsonormal"/>
    <w:basedOn w:val="Normal"/>
    <w:rsid w:val="00925985"/>
    <w:rPr>
      <w:rFonts w:eastAsia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7121">
      <w:bodyDiv w:val="1"/>
      <w:marLeft w:val="0"/>
      <w:marRight w:val="0"/>
      <w:marTop w:val="0"/>
      <w:marBottom w:val="0"/>
      <w:divBdr>
        <w:top w:val="none" w:sz="0" w:space="0" w:color="auto"/>
        <w:left w:val="none" w:sz="0" w:space="0" w:color="auto"/>
        <w:bottom w:val="none" w:sz="0" w:space="0" w:color="auto"/>
        <w:right w:val="none" w:sz="0" w:space="0" w:color="auto"/>
      </w:divBdr>
      <w:divsChild>
        <w:div w:id="1353188399">
          <w:marLeft w:val="0"/>
          <w:marRight w:val="0"/>
          <w:marTop w:val="0"/>
          <w:marBottom w:val="0"/>
          <w:divBdr>
            <w:top w:val="none" w:sz="0" w:space="0" w:color="auto"/>
            <w:left w:val="none" w:sz="0" w:space="0" w:color="auto"/>
            <w:bottom w:val="none" w:sz="0" w:space="0" w:color="auto"/>
            <w:right w:val="none" w:sz="0" w:space="0" w:color="auto"/>
          </w:divBdr>
          <w:divsChild>
            <w:div w:id="556865079">
              <w:marLeft w:val="0"/>
              <w:marRight w:val="0"/>
              <w:marTop w:val="0"/>
              <w:marBottom w:val="0"/>
              <w:divBdr>
                <w:top w:val="none" w:sz="0" w:space="0" w:color="auto"/>
                <w:left w:val="none" w:sz="0" w:space="0" w:color="auto"/>
                <w:bottom w:val="none" w:sz="0" w:space="0" w:color="auto"/>
                <w:right w:val="none" w:sz="0" w:space="0" w:color="auto"/>
              </w:divBdr>
              <w:divsChild>
                <w:div w:id="340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3891">
      <w:bodyDiv w:val="1"/>
      <w:marLeft w:val="0"/>
      <w:marRight w:val="0"/>
      <w:marTop w:val="0"/>
      <w:marBottom w:val="0"/>
      <w:divBdr>
        <w:top w:val="none" w:sz="0" w:space="0" w:color="auto"/>
        <w:left w:val="none" w:sz="0" w:space="0" w:color="auto"/>
        <w:bottom w:val="none" w:sz="0" w:space="0" w:color="auto"/>
        <w:right w:val="none" w:sz="0" w:space="0" w:color="auto"/>
      </w:divBdr>
      <w:divsChild>
        <w:div w:id="528642520">
          <w:marLeft w:val="0"/>
          <w:marRight w:val="0"/>
          <w:marTop w:val="0"/>
          <w:marBottom w:val="0"/>
          <w:divBdr>
            <w:top w:val="none" w:sz="0" w:space="0" w:color="auto"/>
            <w:left w:val="none" w:sz="0" w:space="0" w:color="auto"/>
            <w:bottom w:val="none" w:sz="0" w:space="0" w:color="auto"/>
            <w:right w:val="none" w:sz="0" w:space="0" w:color="auto"/>
          </w:divBdr>
          <w:divsChild>
            <w:div w:id="1698240404">
              <w:marLeft w:val="0"/>
              <w:marRight w:val="0"/>
              <w:marTop w:val="0"/>
              <w:marBottom w:val="0"/>
              <w:divBdr>
                <w:top w:val="none" w:sz="0" w:space="0" w:color="auto"/>
                <w:left w:val="none" w:sz="0" w:space="0" w:color="auto"/>
                <w:bottom w:val="none" w:sz="0" w:space="0" w:color="auto"/>
                <w:right w:val="none" w:sz="0" w:space="0" w:color="auto"/>
              </w:divBdr>
              <w:divsChild>
                <w:div w:id="172074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6110">
      <w:bodyDiv w:val="1"/>
      <w:marLeft w:val="0"/>
      <w:marRight w:val="0"/>
      <w:marTop w:val="0"/>
      <w:marBottom w:val="0"/>
      <w:divBdr>
        <w:top w:val="none" w:sz="0" w:space="0" w:color="auto"/>
        <w:left w:val="none" w:sz="0" w:space="0" w:color="auto"/>
        <w:bottom w:val="none" w:sz="0" w:space="0" w:color="auto"/>
        <w:right w:val="none" w:sz="0" w:space="0" w:color="auto"/>
      </w:divBdr>
      <w:divsChild>
        <w:div w:id="257106046">
          <w:marLeft w:val="0"/>
          <w:marRight w:val="0"/>
          <w:marTop w:val="0"/>
          <w:marBottom w:val="0"/>
          <w:divBdr>
            <w:top w:val="none" w:sz="0" w:space="0" w:color="auto"/>
            <w:left w:val="none" w:sz="0" w:space="0" w:color="auto"/>
            <w:bottom w:val="none" w:sz="0" w:space="0" w:color="auto"/>
            <w:right w:val="none" w:sz="0" w:space="0" w:color="auto"/>
          </w:divBdr>
          <w:divsChild>
            <w:div w:id="1711875398">
              <w:marLeft w:val="0"/>
              <w:marRight w:val="0"/>
              <w:marTop w:val="0"/>
              <w:marBottom w:val="0"/>
              <w:divBdr>
                <w:top w:val="none" w:sz="0" w:space="0" w:color="auto"/>
                <w:left w:val="none" w:sz="0" w:space="0" w:color="auto"/>
                <w:bottom w:val="none" w:sz="0" w:space="0" w:color="auto"/>
                <w:right w:val="none" w:sz="0" w:space="0" w:color="auto"/>
              </w:divBdr>
              <w:divsChild>
                <w:div w:id="6759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6380">
      <w:bodyDiv w:val="1"/>
      <w:marLeft w:val="0"/>
      <w:marRight w:val="0"/>
      <w:marTop w:val="0"/>
      <w:marBottom w:val="0"/>
      <w:divBdr>
        <w:top w:val="none" w:sz="0" w:space="0" w:color="auto"/>
        <w:left w:val="none" w:sz="0" w:space="0" w:color="auto"/>
        <w:bottom w:val="none" w:sz="0" w:space="0" w:color="auto"/>
        <w:right w:val="none" w:sz="0" w:space="0" w:color="auto"/>
      </w:divBdr>
      <w:divsChild>
        <w:div w:id="1265383151">
          <w:marLeft w:val="0"/>
          <w:marRight w:val="0"/>
          <w:marTop w:val="0"/>
          <w:marBottom w:val="0"/>
          <w:divBdr>
            <w:top w:val="none" w:sz="0" w:space="0" w:color="auto"/>
            <w:left w:val="none" w:sz="0" w:space="0" w:color="auto"/>
            <w:bottom w:val="none" w:sz="0" w:space="0" w:color="auto"/>
            <w:right w:val="none" w:sz="0" w:space="0" w:color="auto"/>
          </w:divBdr>
          <w:divsChild>
            <w:div w:id="1745760678">
              <w:marLeft w:val="0"/>
              <w:marRight w:val="0"/>
              <w:marTop w:val="0"/>
              <w:marBottom w:val="0"/>
              <w:divBdr>
                <w:top w:val="none" w:sz="0" w:space="0" w:color="auto"/>
                <w:left w:val="none" w:sz="0" w:space="0" w:color="auto"/>
                <w:bottom w:val="none" w:sz="0" w:space="0" w:color="auto"/>
                <w:right w:val="none" w:sz="0" w:space="0" w:color="auto"/>
              </w:divBdr>
              <w:divsChild>
                <w:div w:id="20289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2255">
      <w:bodyDiv w:val="1"/>
      <w:marLeft w:val="0"/>
      <w:marRight w:val="0"/>
      <w:marTop w:val="0"/>
      <w:marBottom w:val="0"/>
      <w:divBdr>
        <w:top w:val="none" w:sz="0" w:space="0" w:color="auto"/>
        <w:left w:val="none" w:sz="0" w:space="0" w:color="auto"/>
        <w:bottom w:val="none" w:sz="0" w:space="0" w:color="auto"/>
        <w:right w:val="none" w:sz="0" w:space="0" w:color="auto"/>
      </w:divBdr>
      <w:divsChild>
        <w:div w:id="1918319043">
          <w:marLeft w:val="0"/>
          <w:marRight w:val="0"/>
          <w:marTop w:val="0"/>
          <w:marBottom w:val="0"/>
          <w:divBdr>
            <w:top w:val="none" w:sz="0" w:space="0" w:color="auto"/>
            <w:left w:val="none" w:sz="0" w:space="0" w:color="auto"/>
            <w:bottom w:val="none" w:sz="0" w:space="0" w:color="auto"/>
            <w:right w:val="none" w:sz="0" w:space="0" w:color="auto"/>
          </w:divBdr>
          <w:divsChild>
            <w:div w:id="52124157">
              <w:marLeft w:val="0"/>
              <w:marRight w:val="0"/>
              <w:marTop w:val="0"/>
              <w:marBottom w:val="0"/>
              <w:divBdr>
                <w:top w:val="none" w:sz="0" w:space="0" w:color="auto"/>
                <w:left w:val="none" w:sz="0" w:space="0" w:color="auto"/>
                <w:bottom w:val="none" w:sz="0" w:space="0" w:color="auto"/>
                <w:right w:val="none" w:sz="0" w:space="0" w:color="auto"/>
              </w:divBdr>
              <w:divsChild>
                <w:div w:id="743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5754">
      <w:bodyDiv w:val="1"/>
      <w:marLeft w:val="0"/>
      <w:marRight w:val="0"/>
      <w:marTop w:val="0"/>
      <w:marBottom w:val="0"/>
      <w:divBdr>
        <w:top w:val="none" w:sz="0" w:space="0" w:color="auto"/>
        <w:left w:val="none" w:sz="0" w:space="0" w:color="auto"/>
        <w:bottom w:val="none" w:sz="0" w:space="0" w:color="auto"/>
        <w:right w:val="none" w:sz="0" w:space="0" w:color="auto"/>
      </w:divBdr>
      <w:divsChild>
        <w:div w:id="731003074">
          <w:marLeft w:val="0"/>
          <w:marRight w:val="0"/>
          <w:marTop w:val="0"/>
          <w:marBottom w:val="0"/>
          <w:divBdr>
            <w:top w:val="none" w:sz="0" w:space="0" w:color="auto"/>
            <w:left w:val="none" w:sz="0" w:space="0" w:color="auto"/>
            <w:bottom w:val="none" w:sz="0" w:space="0" w:color="auto"/>
            <w:right w:val="none" w:sz="0" w:space="0" w:color="auto"/>
          </w:divBdr>
          <w:divsChild>
            <w:div w:id="1194224705">
              <w:marLeft w:val="0"/>
              <w:marRight w:val="0"/>
              <w:marTop w:val="0"/>
              <w:marBottom w:val="0"/>
              <w:divBdr>
                <w:top w:val="none" w:sz="0" w:space="0" w:color="auto"/>
                <w:left w:val="none" w:sz="0" w:space="0" w:color="auto"/>
                <w:bottom w:val="none" w:sz="0" w:space="0" w:color="auto"/>
                <w:right w:val="none" w:sz="0" w:space="0" w:color="auto"/>
              </w:divBdr>
              <w:divsChild>
                <w:div w:id="14591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1462">
      <w:bodyDiv w:val="1"/>
      <w:marLeft w:val="0"/>
      <w:marRight w:val="0"/>
      <w:marTop w:val="0"/>
      <w:marBottom w:val="0"/>
      <w:divBdr>
        <w:top w:val="none" w:sz="0" w:space="0" w:color="auto"/>
        <w:left w:val="none" w:sz="0" w:space="0" w:color="auto"/>
        <w:bottom w:val="none" w:sz="0" w:space="0" w:color="auto"/>
        <w:right w:val="none" w:sz="0" w:space="0" w:color="auto"/>
      </w:divBdr>
      <w:divsChild>
        <w:div w:id="174156607">
          <w:marLeft w:val="0"/>
          <w:marRight w:val="0"/>
          <w:marTop w:val="0"/>
          <w:marBottom w:val="0"/>
          <w:divBdr>
            <w:top w:val="none" w:sz="0" w:space="0" w:color="auto"/>
            <w:left w:val="none" w:sz="0" w:space="0" w:color="auto"/>
            <w:bottom w:val="none" w:sz="0" w:space="0" w:color="auto"/>
            <w:right w:val="none" w:sz="0" w:space="0" w:color="auto"/>
          </w:divBdr>
          <w:divsChild>
            <w:div w:id="530724187">
              <w:marLeft w:val="0"/>
              <w:marRight w:val="0"/>
              <w:marTop w:val="0"/>
              <w:marBottom w:val="0"/>
              <w:divBdr>
                <w:top w:val="none" w:sz="0" w:space="0" w:color="auto"/>
                <w:left w:val="none" w:sz="0" w:space="0" w:color="auto"/>
                <w:bottom w:val="none" w:sz="0" w:space="0" w:color="auto"/>
                <w:right w:val="none" w:sz="0" w:space="0" w:color="auto"/>
              </w:divBdr>
              <w:divsChild>
                <w:div w:id="4474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2365">
      <w:bodyDiv w:val="1"/>
      <w:marLeft w:val="0"/>
      <w:marRight w:val="0"/>
      <w:marTop w:val="0"/>
      <w:marBottom w:val="0"/>
      <w:divBdr>
        <w:top w:val="none" w:sz="0" w:space="0" w:color="auto"/>
        <w:left w:val="none" w:sz="0" w:space="0" w:color="auto"/>
        <w:bottom w:val="none" w:sz="0" w:space="0" w:color="auto"/>
        <w:right w:val="none" w:sz="0" w:space="0" w:color="auto"/>
      </w:divBdr>
      <w:divsChild>
        <w:div w:id="1416366391">
          <w:marLeft w:val="0"/>
          <w:marRight w:val="0"/>
          <w:marTop w:val="0"/>
          <w:marBottom w:val="0"/>
          <w:divBdr>
            <w:top w:val="none" w:sz="0" w:space="0" w:color="auto"/>
            <w:left w:val="none" w:sz="0" w:space="0" w:color="auto"/>
            <w:bottom w:val="none" w:sz="0" w:space="0" w:color="auto"/>
            <w:right w:val="none" w:sz="0" w:space="0" w:color="auto"/>
          </w:divBdr>
          <w:divsChild>
            <w:div w:id="1003165299">
              <w:marLeft w:val="0"/>
              <w:marRight w:val="0"/>
              <w:marTop w:val="0"/>
              <w:marBottom w:val="0"/>
              <w:divBdr>
                <w:top w:val="none" w:sz="0" w:space="0" w:color="auto"/>
                <w:left w:val="none" w:sz="0" w:space="0" w:color="auto"/>
                <w:bottom w:val="none" w:sz="0" w:space="0" w:color="auto"/>
                <w:right w:val="none" w:sz="0" w:space="0" w:color="auto"/>
              </w:divBdr>
              <w:divsChild>
                <w:div w:id="95081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89062">
      <w:bodyDiv w:val="1"/>
      <w:marLeft w:val="0"/>
      <w:marRight w:val="0"/>
      <w:marTop w:val="0"/>
      <w:marBottom w:val="0"/>
      <w:divBdr>
        <w:top w:val="none" w:sz="0" w:space="0" w:color="auto"/>
        <w:left w:val="none" w:sz="0" w:space="0" w:color="auto"/>
        <w:bottom w:val="none" w:sz="0" w:space="0" w:color="auto"/>
        <w:right w:val="none" w:sz="0" w:space="0" w:color="auto"/>
      </w:divBdr>
      <w:divsChild>
        <w:div w:id="730150519">
          <w:marLeft w:val="0"/>
          <w:marRight w:val="0"/>
          <w:marTop w:val="0"/>
          <w:marBottom w:val="0"/>
          <w:divBdr>
            <w:top w:val="none" w:sz="0" w:space="0" w:color="auto"/>
            <w:left w:val="none" w:sz="0" w:space="0" w:color="auto"/>
            <w:bottom w:val="none" w:sz="0" w:space="0" w:color="auto"/>
            <w:right w:val="none" w:sz="0" w:space="0" w:color="auto"/>
          </w:divBdr>
          <w:divsChild>
            <w:div w:id="679241533">
              <w:marLeft w:val="0"/>
              <w:marRight w:val="0"/>
              <w:marTop w:val="0"/>
              <w:marBottom w:val="0"/>
              <w:divBdr>
                <w:top w:val="none" w:sz="0" w:space="0" w:color="auto"/>
                <w:left w:val="none" w:sz="0" w:space="0" w:color="auto"/>
                <w:bottom w:val="none" w:sz="0" w:space="0" w:color="auto"/>
                <w:right w:val="none" w:sz="0" w:space="0" w:color="auto"/>
              </w:divBdr>
              <w:divsChild>
                <w:div w:id="19950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11448">
      <w:bodyDiv w:val="1"/>
      <w:marLeft w:val="0"/>
      <w:marRight w:val="0"/>
      <w:marTop w:val="0"/>
      <w:marBottom w:val="0"/>
      <w:divBdr>
        <w:top w:val="none" w:sz="0" w:space="0" w:color="auto"/>
        <w:left w:val="none" w:sz="0" w:space="0" w:color="auto"/>
        <w:bottom w:val="none" w:sz="0" w:space="0" w:color="auto"/>
        <w:right w:val="none" w:sz="0" w:space="0" w:color="auto"/>
      </w:divBdr>
      <w:divsChild>
        <w:div w:id="1348289227">
          <w:marLeft w:val="0"/>
          <w:marRight w:val="0"/>
          <w:marTop w:val="0"/>
          <w:marBottom w:val="0"/>
          <w:divBdr>
            <w:top w:val="none" w:sz="0" w:space="0" w:color="auto"/>
            <w:left w:val="none" w:sz="0" w:space="0" w:color="auto"/>
            <w:bottom w:val="none" w:sz="0" w:space="0" w:color="auto"/>
            <w:right w:val="none" w:sz="0" w:space="0" w:color="auto"/>
          </w:divBdr>
          <w:divsChild>
            <w:div w:id="1577663274">
              <w:marLeft w:val="0"/>
              <w:marRight w:val="0"/>
              <w:marTop w:val="0"/>
              <w:marBottom w:val="0"/>
              <w:divBdr>
                <w:top w:val="none" w:sz="0" w:space="0" w:color="auto"/>
                <w:left w:val="none" w:sz="0" w:space="0" w:color="auto"/>
                <w:bottom w:val="none" w:sz="0" w:space="0" w:color="auto"/>
                <w:right w:val="none" w:sz="0" w:space="0" w:color="auto"/>
              </w:divBdr>
              <w:divsChild>
                <w:div w:id="15096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06646">
      <w:bodyDiv w:val="1"/>
      <w:marLeft w:val="0"/>
      <w:marRight w:val="0"/>
      <w:marTop w:val="0"/>
      <w:marBottom w:val="0"/>
      <w:divBdr>
        <w:top w:val="none" w:sz="0" w:space="0" w:color="auto"/>
        <w:left w:val="none" w:sz="0" w:space="0" w:color="auto"/>
        <w:bottom w:val="none" w:sz="0" w:space="0" w:color="auto"/>
        <w:right w:val="none" w:sz="0" w:space="0" w:color="auto"/>
      </w:divBdr>
      <w:divsChild>
        <w:div w:id="2146044806">
          <w:marLeft w:val="0"/>
          <w:marRight w:val="0"/>
          <w:marTop w:val="0"/>
          <w:marBottom w:val="0"/>
          <w:divBdr>
            <w:top w:val="none" w:sz="0" w:space="0" w:color="auto"/>
            <w:left w:val="none" w:sz="0" w:space="0" w:color="auto"/>
            <w:bottom w:val="none" w:sz="0" w:space="0" w:color="auto"/>
            <w:right w:val="none" w:sz="0" w:space="0" w:color="auto"/>
          </w:divBdr>
          <w:divsChild>
            <w:div w:id="98917232">
              <w:marLeft w:val="0"/>
              <w:marRight w:val="0"/>
              <w:marTop w:val="0"/>
              <w:marBottom w:val="0"/>
              <w:divBdr>
                <w:top w:val="none" w:sz="0" w:space="0" w:color="auto"/>
                <w:left w:val="none" w:sz="0" w:space="0" w:color="auto"/>
                <w:bottom w:val="none" w:sz="0" w:space="0" w:color="auto"/>
                <w:right w:val="none" w:sz="0" w:space="0" w:color="auto"/>
              </w:divBdr>
              <w:divsChild>
                <w:div w:id="12730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53518">
      <w:bodyDiv w:val="1"/>
      <w:marLeft w:val="0"/>
      <w:marRight w:val="0"/>
      <w:marTop w:val="0"/>
      <w:marBottom w:val="0"/>
      <w:divBdr>
        <w:top w:val="none" w:sz="0" w:space="0" w:color="auto"/>
        <w:left w:val="none" w:sz="0" w:space="0" w:color="auto"/>
        <w:bottom w:val="none" w:sz="0" w:space="0" w:color="auto"/>
        <w:right w:val="none" w:sz="0" w:space="0" w:color="auto"/>
      </w:divBdr>
      <w:divsChild>
        <w:div w:id="1011027165">
          <w:marLeft w:val="0"/>
          <w:marRight w:val="0"/>
          <w:marTop w:val="0"/>
          <w:marBottom w:val="0"/>
          <w:divBdr>
            <w:top w:val="none" w:sz="0" w:space="0" w:color="auto"/>
            <w:left w:val="none" w:sz="0" w:space="0" w:color="auto"/>
            <w:bottom w:val="none" w:sz="0" w:space="0" w:color="auto"/>
            <w:right w:val="none" w:sz="0" w:space="0" w:color="auto"/>
          </w:divBdr>
          <w:divsChild>
            <w:div w:id="1944527909">
              <w:marLeft w:val="0"/>
              <w:marRight w:val="0"/>
              <w:marTop w:val="0"/>
              <w:marBottom w:val="0"/>
              <w:divBdr>
                <w:top w:val="none" w:sz="0" w:space="0" w:color="auto"/>
                <w:left w:val="none" w:sz="0" w:space="0" w:color="auto"/>
                <w:bottom w:val="none" w:sz="0" w:space="0" w:color="auto"/>
                <w:right w:val="none" w:sz="0" w:space="0" w:color="auto"/>
              </w:divBdr>
              <w:divsChild>
                <w:div w:id="21089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2180">
      <w:bodyDiv w:val="1"/>
      <w:marLeft w:val="0"/>
      <w:marRight w:val="0"/>
      <w:marTop w:val="0"/>
      <w:marBottom w:val="0"/>
      <w:divBdr>
        <w:top w:val="none" w:sz="0" w:space="0" w:color="auto"/>
        <w:left w:val="none" w:sz="0" w:space="0" w:color="auto"/>
        <w:bottom w:val="none" w:sz="0" w:space="0" w:color="auto"/>
        <w:right w:val="none" w:sz="0" w:space="0" w:color="auto"/>
      </w:divBdr>
      <w:divsChild>
        <w:div w:id="2019893261">
          <w:marLeft w:val="0"/>
          <w:marRight w:val="0"/>
          <w:marTop w:val="0"/>
          <w:marBottom w:val="0"/>
          <w:divBdr>
            <w:top w:val="none" w:sz="0" w:space="0" w:color="auto"/>
            <w:left w:val="none" w:sz="0" w:space="0" w:color="auto"/>
            <w:bottom w:val="none" w:sz="0" w:space="0" w:color="auto"/>
            <w:right w:val="none" w:sz="0" w:space="0" w:color="auto"/>
          </w:divBdr>
          <w:divsChild>
            <w:div w:id="1730574191">
              <w:marLeft w:val="0"/>
              <w:marRight w:val="0"/>
              <w:marTop w:val="0"/>
              <w:marBottom w:val="0"/>
              <w:divBdr>
                <w:top w:val="none" w:sz="0" w:space="0" w:color="auto"/>
                <w:left w:val="none" w:sz="0" w:space="0" w:color="auto"/>
                <w:bottom w:val="none" w:sz="0" w:space="0" w:color="auto"/>
                <w:right w:val="none" w:sz="0" w:space="0" w:color="auto"/>
              </w:divBdr>
              <w:divsChild>
                <w:div w:id="2019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5806">
      <w:bodyDiv w:val="1"/>
      <w:marLeft w:val="0"/>
      <w:marRight w:val="0"/>
      <w:marTop w:val="0"/>
      <w:marBottom w:val="0"/>
      <w:divBdr>
        <w:top w:val="none" w:sz="0" w:space="0" w:color="auto"/>
        <w:left w:val="none" w:sz="0" w:space="0" w:color="auto"/>
        <w:bottom w:val="none" w:sz="0" w:space="0" w:color="auto"/>
        <w:right w:val="none" w:sz="0" w:space="0" w:color="auto"/>
      </w:divBdr>
      <w:divsChild>
        <w:div w:id="597643477">
          <w:marLeft w:val="0"/>
          <w:marRight w:val="0"/>
          <w:marTop w:val="0"/>
          <w:marBottom w:val="0"/>
          <w:divBdr>
            <w:top w:val="none" w:sz="0" w:space="0" w:color="auto"/>
            <w:left w:val="none" w:sz="0" w:space="0" w:color="auto"/>
            <w:bottom w:val="none" w:sz="0" w:space="0" w:color="auto"/>
            <w:right w:val="none" w:sz="0" w:space="0" w:color="auto"/>
          </w:divBdr>
          <w:divsChild>
            <w:div w:id="1579901720">
              <w:marLeft w:val="0"/>
              <w:marRight w:val="0"/>
              <w:marTop w:val="0"/>
              <w:marBottom w:val="0"/>
              <w:divBdr>
                <w:top w:val="none" w:sz="0" w:space="0" w:color="auto"/>
                <w:left w:val="none" w:sz="0" w:space="0" w:color="auto"/>
                <w:bottom w:val="none" w:sz="0" w:space="0" w:color="auto"/>
                <w:right w:val="none" w:sz="0" w:space="0" w:color="auto"/>
              </w:divBdr>
              <w:divsChild>
                <w:div w:id="1893539961">
                  <w:marLeft w:val="0"/>
                  <w:marRight w:val="0"/>
                  <w:marTop w:val="0"/>
                  <w:marBottom w:val="0"/>
                  <w:divBdr>
                    <w:top w:val="none" w:sz="0" w:space="0" w:color="auto"/>
                    <w:left w:val="none" w:sz="0" w:space="0" w:color="auto"/>
                    <w:bottom w:val="none" w:sz="0" w:space="0" w:color="auto"/>
                    <w:right w:val="none" w:sz="0" w:space="0" w:color="auto"/>
                  </w:divBdr>
                  <w:divsChild>
                    <w:div w:id="10449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75247">
      <w:bodyDiv w:val="1"/>
      <w:marLeft w:val="0"/>
      <w:marRight w:val="0"/>
      <w:marTop w:val="0"/>
      <w:marBottom w:val="0"/>
      <w:divBdr>
        <w:top w:val="none" w:sz="0" w:space="0" w:color="auto"/>
        <w:left w:val="none" w:sz="0" w:space="0" w:color="auto"/>
        <w:bottom w:val="none" w:sz="0" w:space="0" w:color="auto"/>
        <w:right w:val="none" w:sz="0" w:space="0" w:color="auto"/>
      </w:divBdr>
      <w:divsChild>
        <w:div w:id="572619278">
          <w:marLeft w:val="0"/>
          <w:marRight w:val="0"/>
          <w:marTop w:val="0"/>
          <w:marBottom w:val="0"/>
          <w:divBdr>
            <w:top w:val="none" w:sz="0" w:space="0" w:color="auto"/>
            <w:left w:val="none" w:sz="0" w:space="0" w:color="auto"/>
            <w:bottom w:val="none" w:sz="0" w:space="0" w:color="auto"/>
            <w:right w:val="none" w:sz="0" w:space="0" w:color="auto"/>
          </w:divBdr>
          <w:divsChild>
            <w:div w:id="1525171105">
              <w:marLeft w:val="0"/>
              <w:marRight w:val="0"/>
              <w:marTop w:val="0"/>
              <w:marBottom w:val="0"/>
              <w:divBdr>
                <w:top w:val="none" w:sz="0" w:space="0" w:color="auto"/>
                <w:left w:val="none" w:sz="0" w:space="0" w:color="auto"/>
                <w:bottom w:val="none" w:sz="0" w:space="0" w:color="auto"/>
                <w:right w:val="none" w:sz="0" w:space="0" w:color="auto"/>
              </w:divBdr>
              <w:divsChild>
                <w:div w:id="14349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7779">
      <w:bodyDiv w:val="1"/>
      <w:marLeft w:val="0"/>
      <w:marRight w:val="0"/>
      <w:marTop w:val="0"/>
      <w:marBottom w:val="0"/>
      <w:divBdr>
        <w:top w:val="none" w:sz="0" w:space="0" w:color="auto"/>
        <w:left w:val="none" w:sz="0" w:space="0" w:color="auto"/>
        <w:bottom w:val="none" w:sz="0" w:space="0" w:color="auto"/>
        <w:right w:val="none" w:sz="0" w:space="0" w:color="auto"/>
      </w:divBdr>
      <w:divsChild>
        <w:div w:id="1588734636">
          <w:marLeft w:val="0"/>
          <w:marRight w:val="0"/>
          <w:marTop w:val="0"/>
          <w:marBottom w:val="0"/>
          <w:divBdr>
            <w:top w:val="none" w:sz="0" w:space="0" w:color="auto"/>
            <w:left w:val="none" w:sz="0" w:space="0" w:color="auto"/>
            <w:bottom w:val="none" w:sz="0" w:space="0" w:color="auto"/>
            <w:right w:val="none" w:sz="0" w:space="0" w:color="auto"/>
          </w:divBdr>
          <w:divsChild>
            <w:div w:id="116917447">
              <w:marLeft w:val="0"/>
              <w:marRight w:val="0"/>
              <w:marTop w:val="0"/>
              <w:marBottom w:val="0"/>
              <w:divBdr>
                <w:top w:val="none" w:sz="0" w:space="0" w:color="auto"/>
                <w:left w:val="none" w:sz="0" w:space="0" w:color="auto"/>
                <w:bottom w:val="none" w:sz="0" w:space="0" w:color="auto"/>
                <w:right w:val="none" w:sz="0" w:space="0" w:color="auto"/>
              </w:divBdr>
              <w:divsChild>
                <w:div w:id="1533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81267">
      <w:bodyDiv w:val="1"/>
      <w:marLeft w:val="0"/>
      <w:marRight w:val="0"/>
      <w:marTop w:val="0"/>
      <w:marBottom w:val="0"/>
      <w:divBdr>
        <w:top w:val="none" w:sz="0" w:space="0" w:color="auto"/>
        <w:left w:val="none" w:sz="0" w:space="0" w:color="auto"/>
        <w:bottom w:val="none" w:sz="0" w:space="0" w:color="auto"/>
        <w:right w:val="none" w:sz="0" w:space="0" w:color="auto"/>
      </w:divBdr>
      <w:divsChild>
        <w:div w:id="1875464298">
          <w:marLeft w:val="0"/>
          <w:marRight w:val="0"/>
          <w:marTop w:val="0"/>
          <w:marBottom w:val="0"/>
          <w:divBdr>
            <w:top w:val="none" w:sz="0" w:space="0" w:color="auto"/>
            <w:left w:val="none" w:sz="0" w:space="0" w:color="auto"/>
            <w:bottom w:val="none" w:sz="0" w:space="0" w:color="auto"/>
            <w:right w:val="none" w:sz="0" w:space="0" w:color="auto"/>
          </w:divBdr>
          <w:divsChild>
            <w:div w:id="1582715582">
              <w:marLeft w:val="0"/>
              <w:marRight w:val="0"/>
              <w:marTop w:val="0"/>
              <w:marBottom w:val="0"/>
              <w:divBdr>
                <w:top w:val="none" w:sz="0" w:space="0" w:color="auto"/>
                <w:left w:val="none" w:sz="0" w:space="0" w:color="auto"/>
                <w:bottom w:val="none" w:sz="0" w:space="0" w:color="auto"/>
                <w:right w:val="none" w:sz="0" w:space="0" w:color="auto"/>
              </w:divBdr>
              <w:divsChild>
                <w:div w:id="478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6974">
      <w:bodyDiv w:val="1"/>
      <w:marLeft w:val="0"/>
      <w:marRight w:val="0"/>
      <w:marTop w:val="0"/>
      <w:marBottom w:val="0"/>
      <w:divBdr>
        <w:top w:val="none" w:sz="0" w:space="0" w:color="auto"/>
        <w:left w:val="none" w:sz="0" w:space="0" w:color="auto"/>
        <w:bottom w:val="none" w:sz="0" w:space="0" w:color="auto"/>
        <w:right w:val="none" w:sz="0" w:space="0" w:color="auto"/>
      </w:divBdr>
      <w:divsChild>
        <w:div w:id="1324818892">
          <w:marLeft w:val="0"/>
          <w:marRight w:val="0"/>
          <w:marTop w:val="0"/>
          <w:marBottom w:val="0"/>
          <w:divBdr>
            <w:top w:val="none" w:sz="0" w:space="0" w:color="auto"/>
            <w:left w:val="none" w:sz="0" w:space="0" w:color="auto"/>
            <w:bottom w:val="none" w:sz="0" w:space="0" w:color="auto"/>
            <w:right w:val="none" w:sz="0" w:space="0" w:color="auto"/>
          </w:divBdr>
          <w:divsChild>
            <w:div w:id="2029528178">
              <w:marLeft w:val="0"/>
              <w:marRight w:val="0"/>
              <w:marTop w:val="0"/>
              <w:marBottom w:val="0"/>
              <w:divBdr>
                <w:top w:val="none" w:sz="0" w:space="0" w:color="auto"/>
                <w:left w:val="none" w:sz="0" w:space="0" w:color="auto"/>
                <w:bottom w:val="none" w:sz="0" w:space="0" w:color="auto"/>
                <w:right w:val="none" w:sz="0" w:space="0" w:color="auto"/>
              </w:divBdr>
              <w:divsChild>
                <w:div w:id="12696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9673">
      <w:bodyDiv w:val="1"/>
      <w:marLeft w:val="0"/>
      <w:marRight w:val="0"/>
      <w:marTop w:val="0"/>
      <w:marBottom w:val="0"/>
      <w:divBdr>
        <w:top w:val="none" w:sz="0" w:space="0" w:color="auto"/>
        <w:left w:val="none" w:sz="0" w:space="0" w:color="auto"/>
        <w:bottom w:val="none" w:sz="0" w:space="0" w:color="auto"/>
        <w:right w:val="none" w:sz="0" w:space="0" w:color="auto"/>
      </w:divBdr>
      <w:divsChild>
        <w:div w:id="1561476962">
          <w:marLeft w:val="0"/>
          <w:marRight w:val="0"/>
          <w:marTop w:val="0"/>
          <w:marBottom w:val="0"/>
          <w:divBdr>
            <w:top w:val="none" w:sz="0" w:space="0" w:color="auto"/>
            <w:left w:val="none" w:sz="0" w:space="0" w:color="auto"/>
            <w:bottom w:val="none" w:sz="0" w:space="0" w:color="auto"/>
            <w:right w:val="none" w:sz="0" w:space="0" w:color="auto"/>
          </w:divBdr>
          <w:divsChild>
            <w:div w:id="657610774">
              <w:marLeft w:val="0"/>
              <w:marRight w:val="0"/>
              <w:marTop w:val="0"/>
              <w:marBottom w:val="0"/>
              <w:divBdr>
                <w:top w:val="none" w:sz="0" w:space="0" w:color="auto"/>
                <w:left w:val="none" w:sz="0" w:space="0" w:color="auto"/>
                <w:bottom w:val="none" w:sz="0" w:space="0" w:color="auto"/>
                <w:right w:val="none" w:sz="0" w:space="0" w:color="auto"/>
              </w:divBdr>
              <w:divsChild>
                <w:div w:id="13692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471121">
      <w:bodyDiv w:val="1"/>
      <w:marLeft w:val="0"/>
      <w:marRight w:val="0"/>
      <w:marTop w:val="0"/>
      <w:marBottom w:val="0"/>
      <w:divBdr>
        <w:top w:val="none" w:sz="0" w:space="0" w:color="auto"/>
        <w:left w:val="none" w:sz="0" w:space="0" w:color="auto"/>
        <w:bottom w:val="none" w:sz="0" w:space="0" w:color="auto"/>
        <w:right w:val="none" w:sz="0" w:space="0" w:color="auto"/>
      </w:divBdr>
      <w:divsChild>
        <w:div w:id="1341005383">
          <w:marLeft w:val="0"/>
          <w:marRight w:val="0"/>
          <w:marTop w:val="0"/>
          <w:marBottom w:val="0"/>
          <w:divBdr>
            <w:top w:val="none" w:sz="0" w:space="0" w:color="auto"/>
            <w:left w:val="none" w:sz="0" w:space="0" w:color="auto"/>
            <w:bottom w:val="none" w:sz="0" w:space="0" w:color="auto"/>
            <w:right w:val="none" w:sz="0" w:space="0" w:color="auto"/>
          </w:divBdr>
          <w:divsChild>
            <w:div w:id="1433548616">
              <w:marLeft w:val="0"/>
              <w:marRight w:val="0"/>
              <w:marTop w:val="0"/>
              <w:marBottom w:val="0"/>
              <w:divBdr>
                <w:top w:val="none" w:sz="0" w:space="0" w:color="auto"/>
                <w:left w:val="none" w:sz="0" w:space="0" w:color="auto"/>
                <w:bottom w:val="none" w:sz="0" w:space="0" w:color="auto"/>
                <w:right w:val="none" w:sz="0" w:space="0" w:color="auto"/>
              </w:divBdr>
              <w:divsChild>
                <w:div w:id="8499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27540">
      <w:bodyDiv w:val="1"/>
      <w:marLeft w:val="0"/>
      <w:marRight w:val="0"/>
      <w:marTop w:val="0"/>
      <w:marBottom w:val="0"/>
      <w:divBdr>
        <w:top w:val="none" w:sz="0" w:space="0" w:color="auto"/>
        <w:left w:val="none" w:sz="0" w:space="0" w:color="auto"/>
        <w:bottom w:val="none" w:sz="0" w:space="0" w:color="auto"/>
        <w:right w:val="none" w:sz="0" w:space="0" w:color="auto"/>
      </w:divBdr>
      <w:divsChild>
        <w:div w:id="1404065599">
          <w:marLeft w:val="0"/>
          <w:marRight w:val="0"/>
          <w:marTop w:val="0"/>
          <w:marBottom w:val="0"/>
          <w:divBdr>
            <w:top w:val="none" w:sz="0" w:space="0" w:color="auto"/>
            <w:left w:val="none" w:sz="0" w:space="0" w:color="auto"/>
            <w:bottom w:val="none" w:sz="0" w:space="0" w:color="auto"/>
            <w:right w:val="none" w:sz="0" w:space="0" w:color="auto"/>
          </w:divBdr>
          <w:divsChild>
            <w:div w:id="1082868483">
              <w:marLeft w:val="0"/>
              <w:marRight w:val="0"/>
              <w:marTop w:val="0"/>
              <w:marBottom w:val="0"/>
              <w:divBdr>
                <w:top w:val="none" w:sz="0" w:space="0" w:color="auto"/>
                <w:left w:val="none" w:sz="0" w:space="0" w:color="auto"/>
                <w:bottom w:val="none" w:sz="0" w:space="0" w:color="auto"/>
                <w:right w:val="none" w:sz="0" w:space="0" w:color="auto"/>
              </w:divBdr>
              <w:divsChild>
                <w:div w:id="17147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60307">
      <w:bodyDiv w:val="1"/>
      <w:marLeft w:val="0"/>
      <w:marRight w:val="0"/>
      <w:marTop w:val="0"/>
      <w:marBottom w:val="0"/>
      <w:divBdr>
        <w:top w:val="none" w:sz="0" w:space="0" w:color="auto"/>
        <w:left w:val="none" w:sz="0" w:space="0" w:color="auto"/>
        <w:bottom w:val="none" w:sz="0" w:space="0" w:color="auto"/>
        <w:right w:val="none" w:sz="0" w:space="0" w:color="auto"/>
      </w:divBdr>
    </w:div>
    <w:div w:id="509873347">
      <w:bodyDiv w:val="1"/>
      <w:marLeft w:val="0"/>
      <w:marRight w:val="0"/>
      <w:marTop w:val="0"/>
      <w:marBottom w:val="0"/>
      <w:divBdr>
        <w:top w:val="none" w:sz="0" w:space="0" w:color="auto"/>
        <w:left w:val="none" w:sz="0" w:space="0" w:color="auto"/>
        <w:bottom w:val="none" w:sz="0" w:space="0" w:color="auto"/>
        <w:right w:val="none" w:sz="0" w:space="0" w:color="auto"/>
      </w:divBdr>
      <w:divsChild>
        <w:div w:id="84304530">
          <w:marLeft w:val="0"/>
          <w:marRight w:val="0"/>
          <w:marTop w:val="0"/>
          <w:marBottom w:val="0"/>
          <w:divBdr>
            <w:top w:val="none" w:sz="0" w:space="0" w:color="auto"/>
            <w:left w:val="none" w:sz="0" w:space="0" w:color="auto"/>
            <w:bottom w:val="none" w:sz="0" w:space="0" w:color="auto"/>
            <w:right w:val="none" w:sz="0" w:space="0" w:color="auto"/>
          </w:divBdr>
          <w:divsChild>
            <w:div w:id="495460438">
              <w:marLeft w:val="0"/>
              <w:marRight w:val="0"/>
              <w:marTop w:val="0"/>
              <w:marBottom w:val="0"/>
              <w:divBdr>
                <w:top w:val="none" w:sz="0" w:space="0" w:color="auto"/>
                <w:left w:val="none" w:sz="0" w:space="0" w:color="auto"/>
                <w:bottom w:val="none" w:sz="0" w:space="0" w:color="auto"/>
                <w:right w:val="none" w:sz="0" w:space="0" w:color="auto"/>
              </w:divBdr>
              <w:divsChild>
                <w:div w:id="7112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8242">
      <w:bodyDiv w:val="1"/>
      <w:marLeft w:val="0"/>
      <w:marRight w:val="0"/>
      <w:marTop w:val="0"/>
      <w:marBottom w:val="0"/>
      <w:divBdr>
        <w:top w:val="none" w:sz="0" w:space="0" w:color="auto"/>
        <w:left w:val="none" w:sz="0" w:space="0" w:color="auto"/>
        <w:bottom w:val="none" w:sz="0" w:space="0" w:color="auto"/>
        <w:right w:val="none" w:sz="0" w:space="0" w:color="auto"/>
      </w:divBdr>
      <w:divsChild>
        <w:div w:id="1883666621">
          <w:marLeft w:val="0"/>
          <w:marRight w:val="0"/>
          <w:marTop w:val="0"/>
          <w:marBottom w:val="0"/>
          <w:divBdr>
            <w:top w:val="none" w:sz="0" w:space="0" w:color="auto"/>
            <w:left w:val="none" w:sz="0" w:space="0" w:color="auto"/>
            <w:bottom w:val="none" w:sz="0" w:space="0" w:color="auto"/>
            <w:right w:val="none" w:sz="0" w:space="0" w:color="auto"/>
          </w:divBdr>
          <w:divsChild>
            <w:div w:id="1027676888">
              <w:marLeft w:val="0"/>
              <w:marRight w:val="0"/>
              <w:marTop w:val="0"/>
              <w:marBottom w:val="0"/>
              <w:divBdr>
                <w:top w:val="none" w:sz="0" w:space="0" w:color="auto"/>
                <w:left w:val="none" w:sz="0" w:space="0" w:color="auto"/>
                <w:bottom w:val="none" w:sz="0" w:space="0" w:color="auto"/>
                <w:right w:val="none" w:sz="0" w:space="0" w:color="auto"/>
              </w:divBdr>
              <w:divsChild>
                <w:div w:id="3876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170191">
      <w:bodyDiv w:val="1"/>
      <w:marLeft w:val="0"/>
      <w:marRight w:val="0"/>
      <w:marTop w:val="0"/>
      <w:marBottom w:val="0"/>
      <w:divBdr>
        <w:top w:val="none" w:sz="0" w:space="0" w:color="auto"/>
        <w:left w:val="none" w:sz="0" w:space="0" w:color="auto"/>
        <w:bottom w:val="none" w:sz="0" w:space="0" w:color="auto"/>
        <w:right w:val="none" w:sz="0" w:space="0" w:color="auto"/>
      </w:divBdr>
      <w:divsChild>
        <w:div w:id="1683967336">
          <w:marLeft w:val="0"/>
          <w:marRight w:val="0"/>
          <w:marTop w:val="0"/>
          <w:marBottom w:val="0"/>
          <w:divBdr>
            <w:top w:val="none" w:sz="0" w:space="0" w:color="auto"/>
            <w:left w:val="none" w:sz="0" w:space="0" w:color="auto"/>
            <w:bottom w:val="none" w:sz="0" w:space="0" w:color="auto"/>
            <w:right w:val="none" w:sz="0" w:space="0" w:color="auto"/>
          </w:divBdr>
          <w:divsChild>
            <w:div w:id="49311264">
              <w:marLeft w:val="0"/>
              <w:marRight w:val="0"/>
              <w:marTop w:val="0"/>
              <w:marBottom w:val="0"/>
              <w:divBdr>
                <w:top w:val="none" w:sz="0" w:space="0" w:color="auto"/>
                <w:left w:val="none" w:sz="0" w:space="0" w:color="auto"/>
                <w:bottom w:val="none" w:sz="0" w:space="0" w:color="auto"/>
                <w:right w:val="none" w:sz="0" w:space="0" w:color="auto"/>
              </w:divBdr>
              <w:divsChild>
                <w:div w:id="21364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99446">
      <w:bodyDiv w:val="1"/>
      <w:marLeft w:val="0"/>
      <w:marRight w:val="0"/>
      <w:marTop w:val="0"/>
      <w:marBottom w:val="0"/>
      <w:divBdr>
        <w:top w:val="none" w:sz="0" w:space="0" w:color="auto"/>
        <w:left w:val="none" w:sz="0" w:space="0" w:color="auto"/>
        <w:bottom w:val="none" w:sz="0" w:space="0" w:color="auto"/>
        <w:right w:val="none" w:sz="0" w:space="0" w:color="auto"/>
      </w:divBdr>
      <w:divsChild>
        <w:div w:id="153882185">
          <w:marLeft w:val="0"/>
          <w:marRight w:val="0"/>
          <w:marTop w:val="0"/>
          <w:marBottom w:val="0"/>
          <w:divBdr>
            <w:top w:val="none" w:sz="0" w:space="0" w:color="auto"/>
            <w:left w:val="none" w:sz="0" w:space="0" w:color="auto"/>
            <w:bottom w:val="none" w:sz="0" w:space="0" w:color="auto"/>
            <w:right w:val="none" w:sz="0" w:space="0" w:color="auto"/>
          </w:divBdr>
          <w:divsChild>
            <w:div w:id="887033525">
              <w:marLeft w:val="0"/>
              <w:marRight w:val="0"/>
              <w:marTop w:val="0"/>
              <w:marBottom w:val="0"/>
              <w:divBdr>
                <w:top w:val="none" w:sz="0" w:space="0" w:color="auto"/>
                <w:left w:val="none" w:sz="0" w:space="0" w:color="auto"/>
                <w:bottom w:val="none" w:sz="0" w:space="0" w:color="auto"/>
                <w:right w:val="none" w:sz="0" w:space="0" w:color="auto"/>
              </w:divBdr>
              <w:divsChild>
                <w:div w:id="1507673224">
                  <w:marLeft w:val="0"/>
                  <w:marRight w:val="0"/>
                  <w:marTop w:val="0"/>
                  <w:marBottom w:val="0"/>
                  <w:divBdr>
                    <w:top w:val="none" w:sz="0" w:space="0" w:color="auto"/>
                    <w:left w:val="none" w:sz="0" w:space="0" w:color="auto"/>
                    <w:bottom w:val="none" w:sz="0" w:space="0" w:color="auto"/>
                    <w:right w:val="none" w:sz="0" w:space="0" w:color="auto"/>
                  </w:divBdr>
                </w:div>
              </w:divsChild>
            </w:div>
            <w:div w:id="1937977360">
              <w:marLeft w:val="0"/>
              <w:marRight w:val="0"/>
              <w:marTop w:val="0"/>
              <w:marBottom w:val="0"/>
              <w:divBdr>
                <w:top w:val="none" w:sz="0" w:space="0" w:color="auto"/>
                <w:left w:val="none" w:sz="0" w:space="0" w:color="auto"/>
                <w:bottom w:val="none" w:sz="0" w:space="0" w:color="auto"/>
                <w:right w:val="none" w:sz="0" w:space="0" w:color="auto"/>
              </w:divBdr>
              <w:divsChild>
                <w:div w:id="850147301">
                  <w:marLeft w:val="0"/>
                  <w:marRight w:val="0"/>
                  <w:marTop w:val="0"/>
                  <w:marBottom w:val="0"/>
                  <w:divBdr>
                    <w:top w:val="none" w:sz="0" w:space="0" w:color="auto"/>
                    <w:left w:val="none" w:sz="0" w:space="0" w:color="auto"/>
                    <w:bottom w:val="none" w:sz="0" w:space="0" w:color="auto"/>
                    <w:right w:val="none" w:sz="0" w:space="0" w:color="auto"/>
                  </w:divBdr>
                </w:div>
              </w:divsChild>
            </w:div>
            <w:div w:id="2028555347">
              <w:marLeft w:val="0"/>
              <w:marRight w:val="0"/>
              <w:marTop w:val="0"/>
              <w:marBottom w:val="0"/>
              <w:divBdr>
                <w:top w:val="none" w:sz="0" w:space="0" w:color="auto"/>
                <w:left w:val="none" w:sz="0" w:space="0" w:color="auto"/>
                <w:bottom w:val="none" w:sz="0" w:space="0" w:color="auto"/>
                <w:right w:val="none" w:sz="0" w:space="0" w:color="auto"/>
              </w:divBdr>
              <w:divsChild>
                <w:div w:id="1499687056">
                  <w:marLeft w:val="0"/>
                  <w:marRight w:val="0"/>
                  <w:marTop w:val="0"/>
                  <w:marBottom w:val="0"/>
                  <w:divBdr>
                    <w:top w:val="none" w:sz="0" w:space="0" w:color="auto"/>
                    <w:left w:val="none" w:sz="0" w:space="0" w:color="auto"/>
                    <w:bottom w:val="none" w:sz="0" w:space="0" w:color="auto"/>
                    <w:right w:val="none" w:sz="0" w:space="0" w:color="auto"/>
                  </w:divBdr>
                </w:div>
              </w:divsChild>
            </w:div>
            <w:div w:id="700664613">
              <w:marLeft w:val="0"/>
              <w:marRight w:val="0"/>
              <w:marTop w:val="0"/>
              <w:marBottom w:val="0"/>
              <w:divBdr>
                <w:top w:val="none" w:sz="0" w:space="0" w:color="auto"/>
                <w:left w:val="none" w:sz="0" w:space="0" w:color="auto"/>
                <w:bottom w:val="none" w:sz="0" w:space="0" w:color="auto"/>
                <w:right w:val="none" w:sz="0" w:space="0" w:color="auto"/>
              </w:divBdr>
              <w:divsChild>
                <w:div w:id="992872209">
                  <w:marLeft w:val="0"/>
                  <w:marRight w:val="0"/>
                  <w:marTop w:val="0"/>
                  <w:marBottom w:val="0"/>
                  <w:divBdr>
                    <w:top w:val="none" w:sz="0" w:space="0" w:color="auto"/>
                    <w:left w:val="none" w:sz="0" w:space="0" w:color="auto"/>
                    <w:bottom w:val="none" w:sz="0" w:space="0" w:color="auto"/>
                    <w:right w:val="none" w:sz="0" w:space="0" w:color="auto"/>
                  </w:divBdr>
                </w:div>
              </w:divsChild>
            </w:div>
            <w:div w:id="1728801144">
              <w:marLeft w:val="0"/>
              <w:marRight w:val="0"/>
              <w:marTop w:val="0"/>
              <w:marBottom w:val="0"/>
              <w:divBdr>
                <w:top w:val="none" w:sz="0" w:space="0" w:color="auto"/>
                <w:left w:val="none" w:sz="0" w:space="0" w:color="auto"/>
                <w:bottom w:val="none" w:sz="0" w:space="0" w:color="auto"/>
                <w:right w:val="none" w:sz="0" w:space="0" w:color="auto"/>
              </w:divBdr>
              <w:divsChild>
                <w:div w:id="1556962897">
                  <w:marLeft w:val="0"/>
                  <w:marRight w:val="0"/>
                  <w:marTop w:val="0"/>
                  <w:marBottom w:val="0"/>
                  <w:divBdr>
                    <w:top w:val="none" w:sz="0" w:space="0" w:color="auto"/>
                    <w:left w:val="none" w:sz="0" w:space="0" w:color="auto"/>
                    <w:bottom w:val="none" w:sz="0" w:space="0" w:color="auto"/>
                    <w:right w:val="none" w:sz="0" w:space="0" w:color="auto"/>
                  </w:divBdr>
                </w:div>
              </w:divsChild>
            </w:div>
            <w:div w:id="737174714">
              <w:marLeft w:val="0"/>
              <w:marRight w:val="0"/>
              <w:marTop w:val="0"/>
              <w:marBottom w:val="0"/>
              <w:divBdr>
                <w:top w:val="none" w:sz="0" w:space="0" w:color="auto"/>
                <w:left w:val="none" w:sz="0" w:space="0" w:color="auto"/>
                <w:bottom w:val="none" w:sz="0" w:space="0" w:color="auto"/>
                <w:right w:val="none" w:sz="0" w:space="0" w:color="auto"/>
              </w:divBdr>
              <w:divsChild>
                <w:div w:id="1078208446">
                  <w:marLeft w:val="0"/>
                  <w:marRight w:val="0"/>
                  <w:marTop w:val="0"/>
                  <w:marBottom w:val="0"/>
                  <w:divBdr>
                    <w:top w:val="none" w:sz="0" w:space="0" w:color="auto"/>
                    <w:left w:val="none" w:sz="0" w:space="0" w:color="auto"/>
                    <w:bottom w:val="none" w:sz="0" w:space="0" w:color="auto"/>
                    <w:right w:val="none" w:sz="0" w:space="0" w:color="auto"/>
                  </w:divBdr>
                </w:div>
              </w:divsChild>
            </w:div>
            <w:div w:id="1600334652">
              <w:marLeft w:val="0"/>
              <w:marRight w:val="0"/>
              <w:marTop w:val="0"/>
              <w:marBottom w:val="0"/>
              <w:divBdr>
                <w:top w:val="none" w:sz="0" w:space="0" w:color="auto"/>
                <w:left w:val="none" w:sz="0" w:space="0" w:color="auto"/>
                <w:bottom w:val="none" w:sz="0" w:space="0" w:color="auto"/>
                <w:right w:val="none" w:sz="0" w:space="0" w:color="auto"/>
              </w:divBdr>
              <w:divsChild>
                <w:div w:id="1767771506">
                  <w:marLeft w:val="0"/>
                  <w:marRight w:val="0"/>
                  <w:marTop w:val="0"/>
                  <w:marBottom w:val="0"/>
                  <w:divBdr>
                    <w:top w:val="none" w:sz="0" w:space="0" w:color="auto"/>
                    <w:left w:val="none" w:sz="0" w:space="0" w:color="auto"/>
                    <w:bottom w:val="none" w:sz="0" w:space="0" w:color="auto"/>
                    <w:right w:val="none" w:sz="0" w:space="0" w:color="auto"/>
                  </w:divBdr>
                </w:div>
              </w:divsChild>
            </w:div>
            <w:div w:id="336466374">
              <w:marLeft w:val="0"/>
              <w:marRight w:val="0"/>
              <w:marTop w:val="0"/>
              <w:marBottom w:val="0"/>
              <w:divBdr>
                <w:top w:val="none" w:sz="0" w:space="0" w:color="auto"/>
                <w:left w:val="none" w:sz="0" w:space="0" w:color="auto"/>
                <w:bottom w:val="none" w:sz="0" w:space="0" w:color="auto"/>
                <w:right w:val="none" w:sz="0" w:space="0" w:color="auto"/>
              </w:divBdr>
              <w:divsChild>
                <w:div w:id="580721089">
                  <w:marLeft w:val="0"/>
                  <w:marRight w:val="0"/>
                  <w:marTop w:val="0"/>
                  <w:marBottom w:val="0"/>
                  <w:divBdr>
                    <w:top w:val="none" w:sz="0" w:space="0" w:color="auto"/>
                    <w:left w:val="none" w:sz="0" w:space="0" w:color="auto"/>
                    <w:bottom w:val="none" w:sz="0" w:space="0" w:color="auto"/>
                    <w:right w:val="none" w:sz="0" w:space="0" w:color="auto"/>
                  </w:divBdr>
                </w:div>
              </w:divsChild>
            </w:div>
            <w:div w:id="2111923997">
              <w:marLeft w:val="0"/>
              <w:marRight w:val="0"/>
              <w:marTop w:val="0"/>
              <w:marBottom w:val="0"/>
              <w:divBdr>
                <w:top w:val="none" w:sz="0" w:space="0" w:color="auto"/>
                <w:left w:val="none" w:sz="0" w:space="0" w:color="auto"/>
                <w:bottom w:val="none" w:sz="0" w:space="0" w:color="auto"/>
                <w:right w:val="none" w:sz="0" w:space="0" w:color="auto"/>
              </w:divBdr>
              <w:divsChild>
                <w:div w:id="1544056332">
                  <w:marLeft w:val="0"/>
                  <w:marRight w:val="0"/>
                  <w:marTop w:val="0"/>
                  <w:marBottom w:val="0"/>
                  <w:divBdr>
                    <w:top w:val="none" w:sz="0" w:space="0" w:color="auto"/>
                    <w:left w:val="none" w:sz="0" w:space="0" w:color="auto"/>
                    <w:bottom w:val="none" w:sz="0" w:space="0" w:color="auto"/>
                    <w:right w:val="none" w:sz="0" w:space="0" w:color="auto"/>
                  </w:divBdr>
                </w:div>
              </w:divsChild>
            </w:div>
            <w:div w:id="1672564131">
              <w:marLeft w:val="0"/>
              <w:marRight w:val="0"/>
              <w:marTop w:val="0"/>
              <w:marBottom w:val="0"/>
              <w:divBdr>
                <w:top w:val="none" w:sz="0" w:space="0" w:color="auto"/>
                <w:left w:val="none" w:sz="0" w:space="0" w:color="auto"/>
                <w:bottom w:val="none" w:sz="0" w:space="0" w:color="auto"/>
                <w:right w:val="none" w:sz="0" w:space="0" w:color="auto"/>
              </w:divBdr>
              <w:divsChild>
                <w:div w:id="18705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61741">
      <w:bodyDiv w:val="1"/>
      <w:marLeft w:val="0"/>
      <w:marRight w:val="0"/>
      <w:marTop w:val="0"/>
      <w:marBottom w:val="0"/>
      <w:divBdr>
        <w:top w:val="none" w:sz="0" w:space="0" w:color="auto"/>
        <w:left w:val="none" w:sz="0" w:space="0" w:color="auto"/>
        <w:bottom w:val="none" w:sz="0" w:space="0" w:color="auto"/>
        <w:right w:val="none" w:sz="0" w:space="0" w:color="auto"/>
      </w:divBdr>
      <w:divsChild>
        <w:div w:id="1393847965">
          <w:marLeft w:val="0"/>
          <w:marRight w:val="0"/>
          <w:marTop w:val="0"/>
          <w:marBottom w:val="0"/>
          <w:divBdr>
            <w:top w:val="none" w:sz="0" w:space="0" w:color="auto"/>
            <w:left w:val="none" w:sz="0" w:space="0" w:color="auto"/>
            <w:bottom w:val="none" w:sz="0" w:space="0" w:color="auto"/>
            <w:right w:val="none" w:sz="0" w:space="0" w:color="auto"/>
          </w:divBdr>
          <w:divsChild>
            <w:div w:id="1171944251">
              <w:marLeft w:val="0"/>
              <w:marRight w:val="0"/>
              <w:marTop w:val="0"/>
              <w:marBottom w:val="0"/>
              <w:divBdr>
                <w:top w:val="none" w:sz="0" w:space="0" w:color="auto"/>
                <w:left w:val="none" w:sz="0" w:space="0" w:color="auto"/>
                <w:bottom w:val="none" w:sz="0" w:space="0" w:color="auto"/>
                <w:right w:val="none" w:sz="0" w:space="0" w:color="auto"/>
              </w:divBdr>
              <w:divsChild>
                <w:div w:id="14669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6668">
      <w:bodyDiv w:val="1"/>
      <w:marLeft w:val="0"/>
      <w:marRight w:val="0"/>
      <w:marTop w:val="0"/>
      <w:marBottom w:val="0"/>
      <w:divBdr>
        <w:top w:val="none" w:sz="0" w:space="0" w:color="auto"/>
        <w:left w:val="none" w:sz="0" w:space="0" w:color="auto"/>
        <w:bottom w:val="none" w:sz="0" w:space="0" w:color="auto"/>
        <w:right w:val="none" w:sz="0" w:space="0" w:color="auto"/>
      </w:divBdr>
      <w:divsChild>
        <w:div w:id="190146691">
          <w:marLeft w:val="0"/>
          <w:marRight w:val="0"/>
          <w:marTop w:val="0"/>
          <w:marBottom w:val="0"/>
          <w:divBdr>
            <w:top w:val="none" w:sz="0" w:space="0" w:color="auto"/>
            <w:left w:val="none" w:sz="0" w:space="0" w:color="auto"/>
            <w:bottom w:val="none" w:sz="0" w:space="0" w:color="auto"/>
            <w:right w:val="none" w:sz="0" w:space="0" w:color="auto"/>
          </w:divBdr>
          <w:divsChild>
            <w:div w:id="1619337085">
              <w:marLeft w:val="0"/>
              <w:marRight w:val="0"/>
              <w:marTop w:val="0"/>
              <w:marBottom w:val="0"/>
              <w:divBdr>
                <w:top w:val="none" w:sz="0" w:space="0" w:color="auto"/>
                <w:left w:val="none" w:sz="0" w:space="0" w:color="auto"/>
                <w:bottom w:val="none" w:sz="0" w:space="0" w:color="auto"/>
                <w:right w:val="none" w:sz="0" w:space="0" w:color="auto"/>
              </w:divBdr>
              <w:divsChild>
                <w:div w:id="4887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94000">
      <w:bodyDiv w:val="1"/>
      <w:marLeft w:val="0"/>
      <w:marRight w:val="0"/>
      <w:marTop w:val="0"/>
      <w:marBottom w:val="0"/>
      <w:divBdr>
        <w:top w:val="none" w:sz="0" w:space="0" w:color="auto"/>
        <w:left w:val="none" w:sz="0" w:space="0" w:color="auto"/>
        <w:bottom w:val="none" w:sz="0" w:space="0" w:color="auto"/>
        <w:right w:val="none" w:sz="0" w:space="0" w:color="auto"/>
      </w:divBdr>
      <w:divsChild>
        <w:div w:id="1644507037">
          <w:marLeft w:val="0"/>
          <w:marRight w:val="0"/>
          <w:marTop w:val="0"/>
          <w:marBottom w:val="0"/>
          <w:divBdr>
            <w:top w:val="none" w:sz="0" w:space="0" w:color="auto"/>
            <w:left w:val="none" w:sz="0" w:space="0" w:color="auto"/>
            <w:bottom w:val="none" w:sz="0" w:space="0" w:color="auto"/>
            <w:right w:val="none" w:sz="0" w:space="0" w:color="auto"/>
          </w:divBdr>
          <w:divsChild>
            <w:div w:id="699470969">
              <w:marLeft w:val="0"/>
              <w:marRight w:val="0"/>
              <w:marTop w:val="0"/>
              <w:marBottom w:val="0"/>
              <w:divBdr>
                <w:top w:val="none" w:sz="0" w:space="0" w:color="auto"/>
                <w:left w:val="none" w:sz="0" w:space="0" w:color="auto"/>
                <w:bottom w:val="none" w:sz="0" w:space="0" w:color="auto"/>
                <w:right w:val="none" w:sz="0" w:space="0" w:color="auto"/>
              </w:divBdr>
              <w:divsChild>
                <w:div w:id="99683433">
                  <w:marLeft w:val="0"/>
                  <w:marRight w:val="0"/>
                  <w:marTop w:val="0"/>
                  <w:marBottom w:val="0"/>
                  <w:divBdr>
                    <w:top w:val="none" w:sz="0" w:space="0" w:color="auto"/>
                    <w:left w:val="none" w:sz="0" w:space="0" w:color="auto"/>
                    <w:bottom w:val="none" w:sz="0" w:space="0" w:color="auto"/>
                    <w:right w:val="none" w:sz="0" w:space="0" w:color="auto"/>
                  </w:divBdr>
                  <w:divsChild>
                    <w:div w:id="1884630713">
                      <w:marLeft w:val="0"/>
                      <w:marRight w:val="0"/>
                      <w:marTop w:val="0"/>
                      <w:marBottom w:val="0"/>
                      <w:divBdr>
                        <w:top w:val="none" w:sz="0" w:space="0" w:color="auto"/>
                        <w:left w:val="none" w:sz="0" w:space="0" w:color="auto"/>
                        <w:bottom w:val="none" w:sz="0" w:space="0" w:color="auto"/>
                        <w:right w:val="none" w:sz="0" w:space="0" w:color="auto"/>
                      </w:divBdr>
                    </w:div>
                  </w:divsChild>
                </w:div>
                <w:div w:id="1036931610">
                  <w:marLeft w:val="0"/>
                  <w:marRight w:val="0"/>
                  <w:marTop w:val="0"/>
                  <w:marBottom w:val="0"/>
                  <w:divBdr>
                    <w:top w:val="none" w:sz="0" w:space="0" w:color="auto"/>
                    <w:left w:val="none" w:sz="0" w:space="0" w:color="auto"/>
                    <w:bottom w:val="none" w:sz="0" w:space="0" w:color="auto"/>
                    <w:right w:val="none" w:sz="0" w:space="0" w:color="auto"/>
                  </w:divBdr>
                  <w:divsChild>
                    <w:div w:id="673146088">
                      <w:marLeft w:val="0"/>
                      <w:marRight w:val="0"/>
                      <w:marTop w:val="0"/>
                      <w:marBottom w:val="0"/>
                      <w:divBdr>
                        <w:top w:val="none" w:sz="0" w:space="0" w:color="auto"/>
                        <w:left w:val="none" w:sz="0" w:space="0" w:color="auto"/>
                        <w:bottom w:val="none" w:sz="0" w:space="0" w:color="auto"/>
                        <w:right w:val="none" w:sz="0" w:space="0" w:color="auto"/>
                      </w:divBdr>
                    </w:div>
                  </w:divsChild>
                </w:div>
                <w:div w:id="2122915429">
                  <w:marLeft w:val="0"/>
                  <w:marRight w:val="0"/>
                  <w:marTop w:val="0"/>
                  <w:marBottom w:val="0"/>
                  <w:divBdr>
                    <w:top w:val="none" w:sz="0" w:space="0" w:color="auto"/>
                    <w:left w:val="none" w:sz="0" w:space="0" w:color="auto"/>
                    <w:bottom w:val="none" w:sz="0" w:space="0" w:color="auto"/>
                    <w:right w:val="none" w:sz="0" w:space="0" w:color="auto"/>
                  </w:divBdr>
                  <w:divsChild>
                    <w:div w:id="1632788333">
                      <w:marLeft w:val="0"/>
                      <w:marRight w:val="0"/>
                      <w:marTop w:val="0"/>
                      <w:marBottom w:val="0"/>
                      <w:divBdr>
                        <w:top w:val="none" w:sz="0" w:space="0" w:color="auto"/>
                        <w:left w:val="none" w:sz="0" w:space="0" w:color="auto"/>
                        <w:bottom w:val="none" w:sz="0" w:space="0" w:color="auto"/>
                        <w:right w:val="none" w:sz="0" w:space="0" w:color="auto"/>
                      </w:divBdr>
                    </w:div>
                    <w:div w:id="2005470865">
                      <w:marLeft w:val="0"/>
                      <w:marRight w:val="0"/>
                      <w:marTop w:val="0"/>
                      <w:marBottom w:val="0"/>
                      <w:divBdr>
                        <w:top w:val="none" w:sz="0" w:space="0" w:color="auto"/>
                        <w:left w:val="none" w:sz="0" w:space="0" w:color="auto"/>
                        <w:bottom w:val="none" w:sz="0" w:space="0" w:color="auto"/>
                        <w:right w:val="none" w:sz="0" w:space="0" w:color="auto"/>
                      </w:divBdr>
                    </w:div>
                    <w:div w:id="1842311382">
                      <w:marLeft w:val="0"/>
                      <w:marRight w:val="0"/>
                      <w:marTop w:val="0"/>
                      <w:marBottom w:val="0"/>
                      <w:divBdr>
                        <w:top w:val="none" w:sz="0" w:space="0" w:color="auto"/>
                        <w:left w:val="none" w:sz="0" w:space="0" w:color="auto"/>
                        <w:bottom w:val="none" w:sz="0" w:space="0" w:color="auto"/>
                        <w:right w:val="none" w:sz="0" w:space="0" w:color="auto"/>
                      </w:divBdr>
                    </w:div>
                    <w:div w:id="1979189008">
                      <w:marLeft w:val="0"/>
                      <w:marRight w:val="0"/>
                      <w:marTop w:val="0"/>
                      <w:marBottom w:val="0"/>
                      <w:divBdr>
                        <w:top w:val="none" w:sz="0" w:space="0" w:color="auto"/>
                        <w:left w:val="none" w:sz="0" w:space="0" w:color="auto"/>
                        <w:bottom w:val="none" w:sz="0" w:space="0" w:color="auto"/>
                        <w:right w:val="none" w:sz="0" w:space="0" w:color="auto"/>
                      </w:divBdr>
                    </w:div>
                  </w:divsChild>
                </w:div>
                <w:div w:id="437214516">
                  <w:marLeft w:val="0"/>
                  <w:marRight w:val="0"/>
                  <w:marTop w:val="0"/>
                  <w:marBottom w:val="0"/>
                  <w:divBdr>
                    <w:top w:val="none" w:sz="0" w:space="0" w:color="auto"/>
                    <w:left w:val="none" w:sz="0" w:space="0" w:color="auto"/>
                    <w:bottom w:val="none" w:sz="0" w:space="0" w:color="auto"/>
                    <w:right w:val="none" w:sz="0" w:space="0" w:color="auto"/>
                  </w:divBdr>
                  <w:divsChild>
                    <w:div w:id="1482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70657">
              <w:marLeft w:val="0"/>
              <w:marRight w:val="0"/>
              <w:marTop w:val="0"/>
              <w:marBottom w:val="0"/>
              <w:divBdr>
                <w:top w:val="none" w:sz="0" w:space="0" w:color="auto"/>
                <w:left w:val="none" w:sz="0" w:space="0" w:color="auto"/>
                <w:bottom w:val="none" w:sz="0" w:space="0" w:color="auto"/>
                <w:right w:val="none" w:sz="0" w:space="0" w:color="auto"/>
              </w:divBdr>
              <w:divsChild>
                <w:div w:id="1418163664">
                  <w:marLeft w:val="0"/>
                  <w:marRight w:val="0"/>
                  <w:marTop w:val="0"/>
                  <w:marBottom w:val="0"/>
                  <w:divBdr>
                    <w:top w:val="none" w:sz="0" w:space="0" w:color="auto"/>
                    <w:left w:val="none" w:sz="0" w:space="0" w:color="auto"/>
                    <w:bottom w:val="none" w:sz="0" w:space="0" w:color="auto"/>
                    <w:right w:val="none" w:sz="0" w:space="0" w:color="auto"/>
                  </w:divBdr>
                  <w:divsChild>
                    <w:div w:id="19811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85222">
      <w:bodyDiv w:val="1"/>
      <w:marLeft w:val="0"/>
      <w:marRight w:val="0"/>
      <w:marTop w:val="0"/>
      <w:marBottom w:val="0"/>
      <w:divBdr>
        <w:top w:val="none" w:sz="0" w:space="0" w:color="auto"/>
        <w:left w:val="none" w:sz="0" w:space="0" w:color="auto"/>
        <w:bottom w:val="none" w:sz="0" w:space="0" w:color="auto"/>
        <w:right w:val="none" w:sz="0" w:space="0" w:color="auto"/>
      </w:divBdr>
      <w:divsChild>
        <w:div w:id="928387087">
          <w:marLeft w:val="0"/>
          <w:marRight w:val="0"/>
          <w:marTop w:val="0"/>
          <w:marBottom w:val="0"/>
          <w:divBdr>
            <w:top w:val="none" w:sz="0" w:space="0" w:color="auto"/>
            <w:left w:val="none" w:sz="0" w:space="0" w:color="auto"/>
            <w:bottom w:val="none" w:sz="0" w:space="0" w:color="auto"/>
            <w:right w:val="none" w:sz="0" w:space="0" w:color="auto"/>
          </w:divBdr>
          <w:divsChild>
            <w:div w:id="1449011261">
              <w:marLeft w:val="0"/>
              <w:marRight w:val="0"/>
              <w:marTop w:val="0"/>
              <w:marBottom w:val="0"/>
              <w:divBdr>
                <w:top w:val="none" w:sz="0" w:space="0" w:color="auto"/>
                <w:left w:val="none" w:sz="0" w:space="0" w:color="auto"/>
                <w:bottom w:val="none" w:sz="0" w:space="0" w:color="auto"/>
                <w:right w:val="none" w:sz="0" w:space="0" w:color="auto"/>
              </w:divBdr>
              <w:divsChild>
                <w:div w:id="11581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00813">
      <w:bodyDiv w:val="1"/>
      <w:marLeft w:val="0"/>
      <w:marRight w:val="0"/>
      <w:marTop w:val="0"/>
      <w:marBottom w:val="0"/>
      <w:divBdr>
        <w:top w:val="none" w:sz="0" w:space="0" w:color="auto"/>
        <w:left w:val="none" w:sz="0" w:space="0" w:color="auto"/>
        <w:bottom w:val="none" w:sz="0" w:space="0" w:color="auto"/>
        <w:right w:val="none" w:sz="0" w:space="0" w:color="auto"/>
      </w:divBdr>
      <w:divsChild>
        <w:div w:id="196280985">
          <w:marLeft w:val="0"/>
          <w:marRight w:val="0"/>
          <w:marTop w:val="0"/>
          <w:marBottom w:val="0"/>
          <w:divBdr>
            <w:top w:val="none" w:sz="0" w:space="0" w:color="auto"/>
            <w:left w:val="none" w:sz="0" w:space="0" w:color="auto"/>
            <w:bottom w:val="none" w:sz="0" w:space="0" w:color="auto"/>
            <w:right w:val="none" w:sz="0" w:space="0" w:color="auto"/>
          </w:divBdr>
          <w:divsChild>
            <w:div w:id="203174992">
              <w:marLeft w:val="0"/>
              <w:marRight w:val="0"/>
              <w:marTop w:val="0"/>
              <w:marBottom w:val="0"/>
              <w:divBdr>
                <w:top w:val="none" w:sz="0" w:space="0" w:color="auto"/>
                <w:left w:val="none" w:sz="0" w:space="0" w:color="auto"/>
                <w:bottom w:val="none" w:sz="0" w:space="0" w:color="auto"/>
                <w:right w:val="none" w:sz="0" w:space="0" w:color="auto"/>
              </w:divBdr>
              <w:divsChild>
                <w:div w:id="29229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98540">
      <w:bodyDiv w:val="1"/>
      <w:marLeft w:val="0"/>
      <w:marRight w:val="0"/>
      <w:marTop w:val="0"/>
      <w:marBottom w:val="0"/>
      <w:divBdr>
        <w:top w:val="none" w:sz="0" w:space="0" w:color="auto"/>
        <w:left w:val="none" w:sz="0" w:space="0" w:color="auto"/>
        <w:bottom w:val="none" w:sz="0" w:space="0" w:color="auto"/>
        <w:right w:val="none" w:sz="0" w:space="0" w:color="auto"/>
      </w:divBdr>
      <w:divsChild>
        <w:div w:id="448403909">
          <w:marLeft w:val="0"/>
          <w:marRight w:val="0"/>
          <w:marTop w:val="0"/>
          <w:marBottom w:val="0"/>
          <w:divBdr>
            <w:top w:val="none" w:sz="0" w:space="0" w:color="auto"/>
            <w:left w:val="none" w:sz="0" w:space="0" w:color="auto"/>
            <w:bottom w:val="none" w:sz="0" w:space="0" w:color="auto"/>
            <w:right w:val="none" w:sz="0" w:space="0" w:color="auto"/>
          </w:divBdr>
          <w:divsChild>
            <w:div w:id="207884866">
              <w:marLeft w:val="0"/>
              <w:marRight w:val="0"/>
              <w:marTop w:val="0"/>
              <w:marBottom w:val="0"/>
              <w:divBdr>
                <w:top w:val="none" w:sz="0" w:space="0" w:color="auto"/>
                <w:left w:val="none" w:sz="0" w:space="0" w:color="auto"/>
                <w:bottom w:val="none" w:sz="0" w:space="0" w:color="auto"/>
                <w:right w:val="none" w:sz="0" w:space="0" w:color="auto"/>
              </w:divBdr>
              <w:divsChild>
                <w:div w:id="1589314090">
                  <w:marLeft w:val="0"/>
                  <w:marRight w:val="0"/>
                  <w:marTop w:val="0"/>
                  <w:marBottom w:val="0"/>
                  <w:divBdr>
                    <w:top w:val="none" w:sz="0" w:space="0" w:color="auto"/>
                    <w:left w:val="none" w:sz="0" w:space="0" w:color="auto"/>
                    <w:bottom w:val="none" w:sz="0" w:space="0" w:color="auto"/>
                    <w:right w:val="none" w:sz="0" w:space="0" w:color="auto"/>
                  </w:divBdr>
                </w:div>
              </w:divsChild>
            </w:div>
            <w:div w:id="871183961">
              <w:marLeft w:val="0"/>
              <w:marRight w:val="0"/>
              <w:marTop w:val="0"/>
              <w:marBottom w:val="0"/>
              <w:divBdr>
                <w:top w:val="none" w:sz="0" w:space="0" w:color="auto"/>
                <w:left w:val="none" w:sz="0" w:space="0" w:color="auto"/>
                <w:bottom w:val="none" w:sz="0" w:space="0" w:color="auto"/>
                <w:right w:val="none" w:sz="0" w:space="0" w:color="auto"/>
              </w:divBdr>
              <w:divsChild>
                <w:div w:id="1863669474">
                  <w:marLeft w:val="0"/>
                  <w:marRight w:val="0"/>
                  <w:marTop w:val="0"/>
                  <w:marBottom w:val="0"/>
                  <w:divBdr>
                    <w:top w:val="none" w:sz="0" w:space="0" w:color="auto"/>
                    <w:left w:val="none" w:sz="0" w:space="0" w:color="auto"/>
                    <w:bottom w:val="none" w:sz="0" w:space="0" w:color="auto"/>
                    <w:right w:val="none" w:sz="0" w:space="0" w:color="auto"/>
                  </w:divBdr>
                </w:div>
              </w:divsChild>
            </w:div>
            <w:div w:id="994185934">
              <w:marLeft w:val="0"/>
              <w:marRight w:val="0"/>
              <w:marTop w:val="0"/>
              <w:marBottom w:val="0"/>
              <w:divBdr>
                <w:top w:val="none" w:sz="0" w:space="0" w:color="auto"/>
                <w:left w:val="none" w:sz="0" w:space="0" w:color="auto"/>
                <w:bottom w:val="none" w:sz="0" w:space="0" w:color="auto"/>
                <w:right w:val="none" w:sz="0" w:space="0" w:color="auto"/>
              </w:divBdr>
              <w:divsChild>
                <w:div w:id="2119906823">
                  <w:marLeft w:val="0"/>
                  <w:marRight w:val="0"/>
                  <w:marTop w:val="0"/>
                  <w:marBottom w:val="0"/>
                  <w:divBdr>
                    <w:top w:val="none" w:sz="0" w:space="0" w:color="auto"/>
                    <w:left w:val="none" w:sz="0" w:space="0" w:color="auto"/>
                    <w:bottom w:val="none" w:sz="0" w:space="0" w:color="auto"/>
                    <w:right w:val="none" w:sz="0" w:space="0" w:color="auto"/>
                  </w:divBdr>
                </w:div>
              </w:divsChild>
            </w:div>
            <w:div w:id="307174435">
              <w:marLeft w:val="0"/>
              <w:marRight w:val="0"/>
              <w:marTop w:val="0"/>
              <w:marBottom w:val="0"/>
              <w:divBdr>
                <w:top w:val="none" w:sz="0" w:space="0" w:color="auto"/>
                <w:left w:val="none" w:sz="0" w:space="0" w:color="auto"/>
                <w:bottom w:val="none" w:sz="0" w:space="0" w:color="auto"/>
                <w:right w:val="none" w:sz="0" w:space="0" w:color="auto"/>
              </w:divBdr>
              <w:divsChild>
                <w:div w:id="1853450965">
                  <w:marLeft w:val="0"/>
                  <w:marRight w:val="0"/>
                  <w:marTop w:val="0"/>
                  <w:marBottom w:val="0"/>
                  <w:divBdr>
                    <w:top w:val="none" w:sz="0" w:space="0" w:color="auto"/>
                    <w:left w:val="none" w:sz="0" w:space="0" w:color="auto"/>
                    <w:bottom w:val="none" w:sz="0" w:space="0" w:color="auto"/>
                    <w:right w:val="none" w:sz="0" w:space="0" w:color="auto"/>
                  </w:divBdr>
                </w:div>
              </w:divsChild>
            </w:div>
            <w:div w:id="566571447">
              <w:marLeft w:val="0"/>
              <w:marRight w:val="0"/>
              <w:marTop w:val="0"/>
              <w:marBottom w:val="0"/>
              <w:divBdr>
                <w:top w:val="none" w:sz="0" w:space="0" w:color="auto"/>
                <w:left w:val="none" w:sz="0" w:space="0" w:color="auto"/>
                <w:bottom w:val="none" w:sz="0" w:space="0" w:color="auto"/>
                <w:right w:val="none" w:sz="0" w:space="0" w:color="auto"/>
              </w:divBdr>
              <w:divsChild>
                <w:div w:id="170029015">
                  <w:marLeft w:val="0"/>
                  <w:marRight w:val="0"/>
                  <w:marTop w:val="0"/>
                  <w:marBottom w:val="0"/>
                  <w:divBdr>
                    <w:top w:val="none" w:sz="0" w:space="0" w:color="auto"/>
                    <w:left w:val="none" w:sz="0" w:space="0" w:color="auto"/>
                    <w:bottom w:val="none" w:sz="0" w:space="0" w:color="auto"/>
                    <w:right w:val="none" w:sz="0" w:space="0" w:color="auto"/>
                  </w:divBdr>
                </w:div>
              </w:divsChild>
            </w:div>
            <w:div w:id="489293545">
              <w:marLeft w:val="0"/>
              <w:marRight w:val="0"/>
              <w:marTop w:val="0"/>
              <w:marBottom w:val="0"/>
              <w:divBdr>
                <w:top w:val="none" w:sz="0" w:space="0" w:color="auto"/>
                <w:left w:val="none" w:sz="0" w:space="0" w:color="auto"/>
                <w:bottom w:val="none" w:sz="0" w:space="0" w:color="auto"/>
                <w:right w:val="none" w:sz="0" w:space="0" w:color="auto"/>
              </w:divBdr>
              <w:divsChild>
                <w:div w:id="1338583474">
                  <w:marLeft w:val="0"/>
                  <w:marRight w:val="0"/>
                  <w:marTop w:val="0"/>
                  <w:marBottom w:val="0"/>
                  <w:divBdr>
                    <w:top w:val="none" w:sz="0" w:space="0" w:color="auto"/>
                    <w:left w:val="none" w:sz="0" w:space="0" w:color="auto"/>
                    <w:bottom w:val="none" w:sz="0" w:space="0" w:color="auto"/>
                    <w:right w:val="none" w:sz="0" w:space="0" w:color="auto"/>
                  </w:divBdr>
                </w:div>
              </w:divsChild>
            </w:div>
            <w:div w:id="1831674047">
              <w:marLeft w:val="0"/>
              <w:marRight w:val="0"/>
              <w:marTop w:val="0"/>
              <w:marBottom w:val="0"/>
              <w:divBdr>
                <w:top w:val="none" w:sz="0" w:space="0" w:color="auto"/>
                <w:left w:val="none" w:sz="0" w:space="0" w:color="auto"/>
                <w:bottom w:val="none" w:sz="0" w:space="0" w:color="auto"/>
                <w:right w:val="none" w:sz="0" w:space="0" w:color="auto"/>
              </w:divBdr>
              <w:divsChild>
                <w:div w:id="296759005">
                  <w:marLeft w:val="0"/>
                  <w:marRight w:val="0"/>
                  <w:marTop w:val="0"/>
                  <w:marBottom w:val="0"/>
                  <w:divBdr>
                    <w:top w:val="none" w:sz="0" w:space="0" w:color="auto"/>
                    <w:left w:val="none" w:sz="0" w:space="0" w:color="auto"/>
                    <w:bottom w:val="none" w:sz="0" w:space="0" w:color="auto"/>
                    <w:right w:val="none" w:sz="0" w:space="0" w:color="auto"/>
                  </w:divBdr>
                </w:div>
              </w:divsChild>
            </w:div>
            <w:div w:id="76562893">
              <w:marLeft w:val="0"/>
              <w:marRight w:val="0"/>
              <w:marTop w:val="0"/>
              <w:marBottom w:val="0"/>
              <w:divBdr>
                <w:top w:val="none" w:sz="0" w:space="0" w:color="auto"/>
                <w:left w:val="none" w:sz="0" w:space="0" w:color="auto"/>
                <w:bottom w:val="none" w:sz="0" w:space="0" w:color="auto"/>
                <w:right w:val="none" w:sz="0" w:space="0" w:color="auto"/>
              </w:divBdr>
              <w:divsChild>
                <w:div w:id="1438789795">
                  <w:marLeft w:val="0"/>
                  <w:marRight w:val="0"/>
                  <w:marTop w:val="0"/>
                  <w:marBottom w:val="0"/>
                  <w:divBdr>
                    <w:top w:val="none" w:sz="0" w:space="0" w:color="auto"/>
                    <w:left w:val="none" w:sz="0" w:space="0" w:color="auto"/>
                    <w:bottom w:val="none" w:sz="0" w:space="0" w:color="auto"/>
                    <w:right w:val="none" w:sz="0" w:space="0" w:color="auto"/>
                  </w:divBdr>
                </w:div>
              </w:divsChild>
            </w:div>
            <w:div w:id="1483279291">
              <w:marLeft w:val="0"/>
              <w:marRight w:val="0"/>
              <w:marTop w:val="0"/>
              <w:marBottom w:val="0"/>
              <w:divBdr>
                <w:top w:val="none" w:sz="0" w:space="0" w:color="auto"/>
                <w:left w:val="none" w:sz="0" w:space="0" w:color="auto"/>
                <w:bottom w:val="none" w:sz="0" w:space="0" w:color="auto"/>
                <w:right w:val="none" w:sz="0" w:space="0" w:color="auto"/>
              </w:divBdr>
              <w:divsChild>
                <w:div w:id="1926496478">
                  <w:marLeft w:val="0"/>
                  <w:marRight w:val="0"/>
                  <w:marTop w:val="0"/>
                  <w:marBottom w:val="0"/>
                  <w:divBdr>
                    <w:top w:val="none" w:sz="0" w:space="0" w:color="auto"/>
                    <w:left w:val="none" w:sz="0" w:space="0" w:color="auto"/>
                    <w:bottom w:val="none" w:sz="0" w:space="0" w:color="auto"/>
                    <w:right w:val="none" w:sz="0" w:space="0" w:color="auto"/>
                  </w:divBdr>
                </w:div>
              </w:divsChild>
            </w:div>
            <w:div w:id="388069606">
              <w:marLeft w:val="0"/>
              <w:marRight w:val="0"/>
              <w:marTop w:val="0"/>
              <w:marBottom w:val="0"/>
              <w:divBdr>
                <w:top w:val="none" w:sz="0" w:space="0" w:color="auto"/>
                <w:left w:val="none" w:sz="0" w:space="0" w:color="auto"/>
                <w:bottom w:val="none" w:sz="0" w:space="0" w:color="auto"/>
                <w:right w:val="none" w:sz="0" w:space="0" w:color="auto"/>
              </w:divBdr>
              <w:divsChild>
                <w:div w:id="2102679462">
                  <w:marLeft w:val="0"/>
                  <w:marRight w:val="0"/>
                  <w:marTop w:val="0"/>
                  <w:marBottom w:val="0"/>
                  <w:divBdr>
                    <w:top w:val="none" w:sz="0" w:space="0" w:color="auto"/>
                    <w:left w:val="none" w:sz="0" w:space="0" w:color="auto"/>
                    <w:bottom w:val="none" w:sz="0" w:space="0" w:color="auto"/>
                    <w:right w:val="none" w:sz="0" w:space="0" w:color="auto"/>
                  </w:divBdr>
                </w:div>
              </w:divsChild>
            </w:div>
            <w:div w:id="998384790">
              <w:marLeft w:val="0"/>
              <w:marRight w:val="0"/>
              <w:marTop w:val="0"/>
              <w:marBottom w:val="0"/>
              <w:divBdr>
                <w:top w:val="none" w:sz="0" w:space="0" w:color="auto"/>
                <w:left w:val="none" w:sz="0" w:space="0" w:color="auto"/>
                <w:bottom w:val="none" w:sz="0" w:space="0" w:color="auto"/>
                <w:right w:val="none" w:sz="0" w:space="0" w:color="auto"/>
              </w:divBdr>
              <w:divsChild>
                <w:div w:id="12664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2814">
      <w:bodyDiv w:val="1"/>
      <w:marLeft w:val="0"/>
      <w:marRight w:val="0"/>
      <w:marTop w:val="0"/>
      <w:marBottom w:val="0"/>
      <w:divBdr>
        <w:top w:val="none" w:sz="0" w:space="0" w:color="auto"/>
        <w:left w:val="none" w:sz="0" w:space="0" w:color="auto"/>
        <w:bottom w:val="none" w:sz="0" w:space="0" w:color="auto"/>
        <w:right w:val="none" w:sz="0" w:space="0" w:color="auto"/>
      </w:divBdr>
      <w:divsChild>
        <w:div w:id="1675764299">
          <w:marLeft w:val="0"/>
          <w:marRight w:val="0"/>
          <w:marTop w:val="0"/>
          <w:marBottom w:val="0"/>
          <w:divBdr>
            <w:top w:val="none" w:sz="0" w:space="0" w:color="auto"/>
            <w:left w:val="none" w:sz="0" w:space="0" w:color="auto"/>
            <w:bottom w:val="none" w:sz="0" w:space="0" w:color="auto"/>
            <w:right w:val="none" w:sz="0" w:space="0" w:color="auto"/>
          </w:divBdr>
          <w:divsChild>
            <w:div w:id="136607845">
              <w:marLeft w:val="0"/>
              <w:marRight w:val="0"/>
              <w:marTop w:val="0"/>
              <w:marBottom w:val="0"/>
              <w:divBdr>
                <w:top w:val="none" w:sz="0" w:space="0" w:color="auto"/>
                <w:left w:val="none" w:sz="0" w:space="0" w:color="auto"/>
                <w:bottom w:val="none" w:sz="0" w:space="0" w:color="auto"/>
                <w:right w:val="none" w:sz="0" w:space="0" w:color="auto"/>
              </w:divBdr>
              <w:divsChild>
                <w:div w:id="967396107">
                  <w:marLeft w:val="0"/>
                  <w:marRight w:val="0"/>
                  <w:marTop w:val="0"/>
                  <w:marBottom w:val="0"/>
                  <w:divBdr>
                    <w:top w:val="none" w:sz="0" w:space="0" w:color="auto"/>
                    <w:left w:val="none" w:sz="0" w:space="0" w:color="auto"/>
                    <w:bottom w:val="none" w:sz="0" w:space="0" w:color="auto"/>
                    <w:right w:val="none" w:sz="0" w:space="0" w:color="auto"/>
                  </w:divBdr>
                  <w:divsChild>
                    <w:div w:id="1403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447294">
      <w:bodyDiv w:val="1"/>
      <w:marLeft w:val="0"/>
      <w:marRight w:val="0"/>
      <w:marTop w:val="0"/>
      <w:marBottom w:val="0"/>
      <w:divBdr>
        <w:top w:val="none" w:sz="0" w:space="0" w:color="auto"/>
        <w:left w:val="none" w:sz="0" w:space="0" w:color="auto"/>
        <w:bottom w:val="none" w:sz="0" w:space="0" w:color="auto"/>
        <w:right w:val="none" w:sz="0" w:space="0" w:color="auto"/>
      </w:divBdr>
      <w:divsChild>
        <w:div w:id="207182542">
          <w:marLeft w:val="0"/>
          <w:marRight w:val="0"/>
          <w:marTop w:val="0"/>
          <w:marBottom w:val="0"/>
          <w:divBdr>
            <w:top w:val="none" w:sz="0" w:space="0" w:color="auto"/>
            <w:left w:val="none" w:sz="0" w:space="0" w:color="auto"/>
            <w:bottom w:val="none" w:sz="0" w:space="0" w:color="auto"/>
            <w:right w:val="none" w:sz="0" w:space="0" w:color="auto"/>
          </w:divBdr>
          <w:divsChild>
            <w:div w:id="2080250168">
              <w:marLeft w:val="0"/>
              <w:marRight w:val="0"/>
              <w:marTop w:val="0"/>
              <w:marBottom w:val="0"/>
              <w:divBdr>
                <w:top w:val="none" w:sz="0" w:space="0" w:color="auto"/>
                <w:left w:val="none" w:sz="0" w:space="0" w:color="auto"/>
                <w:bottom w:val="none" w:sz="0" w:space="0" w:color="auto"/>
                <w:right w:val="none" w:sz="0" w:space="0" w:color="auto"/>
              </w:divBdr>
              <w:divsChild>
                <w:div w:id="16357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13574">
      <w:bodyDiv w:val="1"/>
      <w:marLeft w:val="0"/>
      <w:marRight w:val="0"/>
      <w:marTop w:val="0"/>
      <w:marBottom w:val="0"/>
      <w:divBdr>
        <w:top w:val="none" w:sz="0" w:space="0" w:color="auto"/>
        <w:left w:val="none" w:sz="0" w:space="0" w:color="auto"/>
        <w:bottom w:val="none" w:sz="0" w:space="0" w:color="auto"/>
        <w:right w:val="none" w:sz="0" w:space="0" w:color="auto"/>
      </w:divBdr>
      <w:divsChild>
        <w:div w:id="77021320">
          <w:marLeft w:val="0"/>
          <w:marRight w:val="0"/>
          <w:marTop w:val="0"/>
          <w:marBottom w:val="0"/>
          <w:divBdr>
            <w:top w:val="none" w:sz="0" w:space="0" w:color="auto"/>
            <w:left w:val="none" w:sz="0" w:space="0" w:color="auto"/>
            <w:bottom w:val="none" w:sz="0" w:space="0" w:color="auto"/>
            <w:right w:val="none" w:sz="0" w:space="0" w:color="auto"/>
          </w:divBdr>
          <w:divsChild>
            <w:div w:id="422727405">
              <w:marLeft w:val="0"/>
              <w:marRight w:val="0"/>
              <w:marTop w:val="0"/>
              <w:marBottom w:val="0"/>
              <w:divBdr>
                <w:top w:val="none" w:sz="0" w:space="0" w:color="auto"/>
                <w:left w:val="none" w:sz="0" w:space="0" w:color="auto"/>
                <w:bottom w:val="none" w:sz="0" w:space="0" w:color="auto"/>
                <w:right w:val="none" w:sz="0" w:space="0" w:color="auto"/>
              </w:divBdr>
              <w:divsChild>
                <w:div w:id="8159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8347">
      <w:bodyDiv w:val="1"/>
      <w:marLeft w:val="0"/>
      <w:marRight w:val="0"/>
      <w:marTop w:val="0"/>
      <w:marBottom w:val="0"/>
      <w:divBdr>
        <w:top w:val="none" w:sz="0" w:space="0" w:color="auto"/>
        <w:left w:val="none" w:sz="0" w:space="0" w:color="auto"/>
        <w:bottom w:val="none" w:sz="0" w:space="0" w:color="auto"/>
        <w:right w:val="none" w:sz="0" w:space="0" w:color="auto"/>
      </w:divBdr>
      <w:divsChild>
        <w:div w:id="1763600683">
          <w:marLeft w:val="0"/>
          <w:marRight w:val="0"/>
          <w:marTop w:val="0"/>
          <w:marBottom w:val="0"/>
          <w:divBdr>
            <w:top w:val="none" w:sz="0" w:space="0" w:color="auto"/>
            <w:left w:val="none" w:sz="0" w:space="0" w:color="auto"/>
            <w:bottom w:val="none" w:sz="0" w:space="0" w:color="auto"/>
            <w:right w:val="none" w:sz="0" w:space="0" w:color="auto"/>
          </w:divBdr>
          <w:divsChild>
            <w:div w:id="201136900">
              <w:marLeft w:val="0"/>
              <w:marRight w:val="0"/>
              <w:marTop w:val="0"/>
              <w:marBottom w:val="0"/>
              <w:divBdr>
                <w:top w:val="none" w:sz="0" w:space="0" w:color="auto"/>
                <w:left w:val="none" w:sz="0" w:space="0" w:color="auto"/>
                <w:bottom w:val="none" w:sz="0" w:space="0" w:color="auto"/>
                <w:right w:val="none" w:sz="0" w:space="0" w:color="auto"/>
              </w:divBdr>
              <w:divsChild>
                <w:div w:id="18157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1442">
      <w:bodyDiv w:val="1"/>
      <w:marLeft w:val="0"/>
      <w:marRight w:val="0"/>
      <w:marTop w:val="0"/>
      <w:marBottom w:val="0"/>
      <w:divBdr>
        <w:top w:val="none" w:sz="0" w:space="0" w:color="auto"/>
        <w:left w:val="none" w:sz="0" w:space="0" w:color="auto"/>
        <w:bottom w:val="none" w:sz="0" w:space="0" w:color="auto"/>
        <w:right w:val="none" w:sz="0" w:space="0" w:color="auto"/>
      </w:divBdr>
      <w:divsChild>
        <w:div w:id="53627393">
          <w:marLeft w:val="0"/>
          <w:marRight w:val="0"/>
          <w:marTop w:val="0"/>
          <w:marBottom w:val="0"/>
          <w:divBdr>
            <w:top w:val="none" w:sz="0" w:space="0" w:color="auto"/>
            <w:left w:val="none" w:sz="0" w:space="0" w:color="auto"/>
            <w:bottom w:val="none" w:sz="0" w:space="0" w:color="auto"/>
            <w:right w:val="none" w:sz="0" w:space="0" w:color="auto"/>
          </w:divBdr>
          <w:divsChild>
            <w:div w:id="1616868694">
              <w:marLeft w:val="0"/>
              <w:marRight w:val="0"/>
              <w:marTop w:val="0"/>
              <w:marBottom w:val="0"/>
              <w:divBdr>
                <w:top w:val="none" w:sz="0" w:space="0" w:color="auto"/>
                <w:left w:val="none" w:sz="0" w:space="0" w:color="auto"/>
                <w:bottom w:val="none" w:sz="0" w:space="0" w:color="auto"/>
                <w:right w:val="none" w:sz="0" w:space="0" w:color="auto"/>
              </w:divBdr>
              <w:divsChild>
                <w:div w:id="9067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97521">
      <w:bodyDiv w:val="1"/>
      <w:marLeft w:val="0"/>
      <w:marRight w:val="0"/>
      <w:marTop w:val="0"/>
      <w:marBottom w:val="0"/>
      <w:divBdr>
        <w:top w:val="none" w:sz="0" w:space="0" w:color="auto"/>
        <w:left w:val="none" w:sz="0" w:space="0" w:color="auto"/>
        <w:bottom w:val="none" w:sz="0" w:space="0" w:color="auto"/>
        <w:right w:val="none" w:sz="0" w:space="0" w:color="auto"/>
      </w:divBdr>
      <w:divsChild>
        <w:div w:id="890657179">
          <w:marLeft w:val="0"/>
          <w:marRight w:val="0"/>
          <w:marTop w:val="0"/>
          <w:marBottom w:val="0"/>
          <w:divBdr>
            <w:top w:val="none" w:sz="0" w:space="0" w:color="auto"/>
            <w:left w:val="none" w:sz="0" w:space="0" w:color="auto"/>
            <w:bottom w:val="none" w:sz="0" w:space="0" w:color="auto"/>
            <w:right w:val="none" w:sz="0" w:space="0" w:color="auto"/>
          </w:divBdr>
          <w:divsChild>
            <w:div w:id="259263223">
              <w:marLeft w:val="0"/>
              <w:marRight w:val="0"/>
              <w:marTop w:val="0"/>
              <w:marBottom w:val="0"/>
              <w:divBdr>
                <w:top w:val="none" w:sz="0" w:space="0" w:color="auto"/>
                <w:left w:val="none" w:sz="0" w:space="0" w:color="auto"/>
                <w:bottom w:val="none" w:sz="0" w:space="0" w:color="auto"/>
                <w:right w:val="none" w:sz="0" w:space="0" w:color="auto"/>
              </w:divBdr>
              <w:divsChild>
                <w:div w:id="16096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09851">
      <w:bodyDiv w:val="1"/>
      <w:marLeft w:val="0"/>
      <w:marRight w:val="0"/>
      <w:marTop w:val="0"/>
      <w:marBottom w:val="0"/>
      <w:divBdr>
        <w:top w:val="none" w:sz="0" w:space="0" w:color="auto"/>
        <w:left w:val="none" w:sz="0" w:space="0" w:color="auto"/>
        <w:bottom w:val="none" w:sz="0" w:space="0" w:color="auto"/>
        <w:right w:val="none" w:sz="0" w:space="0" w:color="auto"/>
      </w:divBdr>
      <w:divsChild>
        <w:div w:id="1990553452">
          <w:marLeft w:val="0"/>
          <w:marRight w:val="0"/>
          <w:marTop w:val="0"/>
          <w:marBottom w:val="0"/>
          <w:divBdr>
            <w:top w:val="none" w:sz="0" w:space="0" w:color="auto"/>
            <w:left w:val="none" w:sz="0" w:space="0" w:color="auto"/>
            <w:bottom w:val="none" w:sz="0" w:space="0" w:color="auto"/>
            <w:right w:val="none" w:sz="0" w:space="0" w:color="auto"/>
          </w:divBdr>
          <w:divsChild>
            <w:div w:id="884028729">
              <w:marLeft w:val="0"/>
              <w:marRight w:val="0"/>
              <w:marTop w:val="0"/>
              <w:marBottom w:val="0"/>
              <w:divBdr>
                <w:top w:val="none" w:sz="0" w:space="0" w:color="auto"/>
                <w:left w:val="none" w:sz="0" w:space="0" w:color="auto"/>
                <w:bottom w:val="none" w:sz="0" w:space="0" w:color="auto"/>
                <w:right w:val="none" w:sz="0" w:space="0" w:color="auto"/>
              </w:divBdr>
              <w:divsChild>
                <w:div w:id="543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0895">
      <w:bodyDiv w:val="1"/>
      <w:marLeft w:val="0"/>
      <w:marRight w:val="0"/>
      <w:marTop w:val="0"/>
      <w:marBottom w:val="0"/>
      <w:divBdr>
        <w:top w:val="none" w:sz="0" w:space="0" w:color="auto"/>
        <w:left w:val="none" w:sz="0" w:space="0" w:color="auto"/>
        <w:bottom w:val="none" w:sz="0" w:space="0" w:color="auto"/>
        <w:right w:val="none" w:sz="0" w:space="0" w:color="auto"/>
      </w:divBdr>
      <w:divsChild>
        <w:div w:id="571812274">
          <w:marLeft w:val="0"/>
          <w:marRight w:val="0"/>
          <w:marTop w:val="0"/>
          <w:marBottom w:val="0"/>
          <w:divBdr>
            <w:top w:val="none" w:sz="0" w:space="0" w:color="auto"/>
            <w:left w:val="none" w:sz="0" w:space="0" w:color="auto"/>
            <w:bottom w:val="none" w:sz="0" w:space="0" w:color="auto"/>
            <w:right w:val="none" w:sz="0" w:space="0" w:color="auto"/>
          </w:divBdr>
          <w:divsChild>
            <w:div w:id="86734574">
              <w:marLeft w:val="0"/>
              <w:marRight w:val="0"/>
              <w:marTop w:val="0"/>
              <w:marBottom w:val="0"/>
              <w:divBdr>
                <w:top w:val="none" w:sz="0" w:space="0" w:color="auto"/>
                <w:left w:val="none" w:sz="0" w:space="0" w:color="auto"/>
                <w:bottom w:val="none" w:sz="0" w:space="0" w:color="auto"/>
                <w:right w:val="none" w:sz="0" w:space="0" w:color="auto"/>
              </w:divBdr>
              <w:divsChild>
                <w:div w:id="174880486">
                  <w:marLeft w:val="0"/>
                  <w:marRight w:val="0"/>
                  <w:marTop w:val="0"/>
                  <w:marBottom w:val="0"/>
                  <w:divBdr>
                    <w:top w:val="none" w:sz="0" w:space="0" w:color="auto"/>
                    <w:left w:val="none" w:sz="0" w:space="0" w:color="auto"/>
                    <w:bottom w:val="none" w:sz="0" w:space="0" w:color="auto"/>
                    <w:right w:val="none" w:sz="0" w:space="0" w:color="auto"/>
                  </w:divBdr>
                  <w:divsChild>
                    <w:div w:id="8679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15669">
      <w:bodyDiv w:val="1"/>
      <w:marLeft w:val="0"/>
      <w:marRight w:val="0"/>
      <w:marTop w:val="0"/>
      <w:marBottom w:val="0"/>
      <w:divBdr>
        <w:top w:val="none" w:sz="0" w:space="0" w:color="auto"/>
        <w:left w:val="none" w:sz="0" w:space="0" w:color="auto"/>
        <w:bottom w:val="none" w:sz="0" w:space="0" w:color="auto"/>
        <w:right w:val="none" w:sz="0" w:space="0" w:color="auto"/>
      </w:divBdr>
      <w:divsChild>
        <w:div w:id="1228341790">
          <w:marLeft w:val="0"/>
          <w:marRight w:val="0"/>
          <w:marTop w:val="0"/>
          <w:marBottom w:val="0"/>
          <w:divBdr>
            <w:top w:val="none" w:sz="0" w:space="0" w:color="auto"/>
            <w:left w:val="none" w:sz="0" w:space="0" w:color="auto"/>
            <w:bottom w:val="none" w:sz="0" w:space="0" w:color="auto"/>
            <w:right w:val="none" w:sz="0" w:space="0" w:color="auto"/>
          </w:divBdr>
          <w:divsChild>
            <w:div w:id="1980988567">
              <w:marLeft w:val="0"/>
              <w:marRight w:val="0"/>
              <w:marTop w:val="0"/>
              <w:marBottom w:val="0"/>
              <w:divBdr>
                <w:top w:val="none" w:sz="0" w:space="0" w:color="auto"/>
                <w:left w:val="none" w:sz="0" w:space="0" w:color="auto"/>
                <w:bottom w:val="none" w:sz="0" w:space="0" w:color="auto"/>
                <w:right w:val="none" w:sz="0" w:space="0" w:color="auto"/>
              </w:divBdr>
              <w:divsChild>
                <w:div w:id="6616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83367">
      <w:bodyDiv w:val="1"/>
      <w:marLeft w:val="0"/>
      <w:marRight w:val="0"/>
      <w:marTop w:val="0"/>
      <w:marBottom w:val="0"/>
      <w:divBdr>
        <w:top w:val="none" w:sz="0" w:space="0" w:color="auto"/>
        <w:left w:val="none" w:sz="0" w:space="0" w:color="auto"/>
        <w:bottom w:val="none" w:sz="0" w:space="0" w:color="auto"/>
        <w:right w:val="none" w:sz="0" w:space="0" w:color="auto"/>
      </w:divBdr>
      <w:divsChild>
        <w:div w:id="1402943230">
          <w:marLeft w:val="0"/>
          <w:marRight w:val="0"/>
          <w:marTop w:val="0"/>
          <w:marBottom w:val="0"/>
          <w:divBdr>
            <w:top w:val="none" w:sz="0" w:space="0" w:color="auto"/>
            <w:left w:val="none" w:sz="0" w:space="0" w:color="auto"/>
            <w:bottom w:val="none" w:sz="0" w:space="0" w:color="auto"/>
            <w:right w:val="none" w:sz="0" w:space="0" w:color="auto"/>
          </w:divBdr>
          <w:divsChild>
            <w:div w:id="1701664332">
              <w:marLeft w:val="0"/>
              <w:marRight w:val="0"/>
              <w:marTop w:val="0"/>
              <w:marBottom w:val="0"/>
              <w:divBdr>
                <w:top w:val="none" w:sz="0" w:space="0" w:color="auto"/>
                <w:left w:val="none" w:sz="0" w:space="0" w:color="auto"/>
                <w:bottom w:val="none" w:sz="0" w:space="0" w:color="auto"/>
                <w:right w:val="none" w:sz="0" w:space="0" w:color="auto"/>
              </w:divBdr>
              <w:divsChild>
                <w:div w:id="1790856964">
                  <w:marLeft w:val="0"/>
                  <w:marRight w:val="0"/>
                  <w:marTop w:val="0"/>
                  <w:marBottom w:val="0"/>
                  <w:divBdr>
                    <w:top w:val="none" w:sz="0" w:space="0" w:color="auto"/>
                    <w:left w:val="none" w:sz="0" w:space="0" w:color="auto"/>
                    <w:bottom w:val="none" w:sz="0" w:space="0" w:color="auto"/>
                    <w:right w:val="none" w:sz="0" w:space="0" w:color="auto"/>
                  </w:divBdr>
                  <w:divsChild>
                    <w:div w:id="208020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41483">
      <w:bodyDiv w:val="1"/>
      <w:marLeft w:val="0"/>
      <w:marRight w:val="0"/>
      <w:marTop w:val="0"/>
      <w:marBottom w:val="0"/>
      <w:divBdr>
        <w:top w:val="none" w:sz="0" w:space="0" w:color="auto"/>
        <w:left w:val="none" w:sz="0" w:space="0" w:color="auto"/>
        <w:bottom w:val="none" w:sz="0" w:space="0" w:color="auto"/>
        <w:right w:val="none" w:sz="0" w:space="0" w:color="auto"/>
      </w:divBdr>
    </w:div>
    <w:div w:id="1024594345">
      <w:bodyDiv w:val="1"/>
      <w:marLeft w:val="0"/>
      <w:marRight w:val="0"/>
      <w:marTop w:val="0"/>
      <w:marBottom w:val="0"/>
      <w:divBdr>
        <w:top w:val="none" w:sz="0" w:space="0" w:color="auto"/>
        <w:left w:val="none" w:sz="0" w:space="0" w:color="auto"/>
        <w:bottom w:val="none" w:sz="0" w:space="0" w:color="auto"/>
        <w:right w:val="none" w:sz="0" w:space="0" w:color="auto"/>
      </w:divBdr>
      <w:divsChild>
        <w:div w:id="29694622">
          <w:marLeft w:val="0"/>
          <w:marRight w:val="0"/>
          <w:marTop w:val="0"/>
          <w:marBottom w:val="0"/>
          <w:divBdr>
            <w:top w:val="none" w:sz="0" w:space="0" w:color="auto"/>
            <w:left w:val="none" w:sz="0" w:space="0" w:color="auto"/>
            <w:bottom w:val="none" w:sz="0" w:space="0" w:color="auto"/>
            <w:right w:val="none" w:sz="0" w:space="0" w:color="auto"/>
          </w:divBdr>
          <w:divsChild>
            <w:div w:id="922909801">
              <w:marLeft w:val="0"/>
              <w:marRight w:val="0"/>
              <w:marTop w:val="0"/>
              <w:marBottom w:val="0"/>
              <w:divBdr>
                <w:top w:val="none" w:sz="0" w:space="0" w:color="auto"/>
                <w:left w:val="none" w:sz="0" w:space="0" w:color="auto"/>
                <w:bottom w:val="none" w:sz="0" w:space="0" w:color="auto"/>
                <w:right w:val="none" w:sz="0" w:space="0" w:color="auto"/>
              </w:divBdr>
              <w:divsChild>
                <w:div w:id="7975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03063">
      <w:bodyDiv w:val="1"/>
      <w:marLeft w:val="0"/>
      <w:marRight w:val="0"/>
      <w:marTop w:val="0"/>
      <w:marBottom w:val="0"/>
      <w:divBdr>
        <w:top w:val="none" w:sz="0" w:space="0" w:color="auto"/>
        <w:left w:val="none" w:sz="0" w:space="0" w:color="auto"/>
        <w:bottom w:val="none" w:sz="0" w:space="0" w:color="auto"/>
        <w:right w:val="none" w:sz="0" w:space="0" w:color="auto"/>
      </w:divBdr>
      <w:divsChild>
        <w:div w:id="2075008978">
          <w:marLeft w:val="0"/>
          <w:marRight w:val="0"/>
          <w:marTop w:val="0"/>
          <w:marBottom w:val="0"/>
          <w:divBdr>
            <w:top w:val="none" w:sz="0" w:space="0" w:color="auto"/>
            <w:left w:val="none" w:sz="0" w:space="0" w:color="auto"/>
            <w:bottom w:val="none" w:sz="0" w:space="0" w:color="auto"/>
            <w:right w:val="none" w:sz="0" w:space="0" w:color="auto"/>
          </w:divBdr>
          <w:divsChild>
            <w:div w:id="1052728940">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4233">
      <w:bodyDiv w:val="1"/>
      <w:marLeft w:val="0"/>
      <w:marRight w:val="0"/>
      <w:marTop w:val="0"/>
      <w:marBottom w:val="0"/>
      <w:divBdr>
        <w:top w:val="none" w:sz="0" w:space="0" w:color="auto"/>
        <w:left w:val="none" w:sz="0" w:space="0" w:color="auto"/>
        <w:bottom w:val="none" w:sz="0" w:space="0" w:color="auto"/>
        <w:right w:val="none" w:sz="0" w:space="0" w:color="auto"/>
      </w:divBdr>
      <w:divsChild>
        <w:div w:id="1683433166">
          <w:marLeft w:val="0"/>
          <w:marRight w:val="0"/>
          <w:marTop w:val="0"/>
          <w:marBottom w:val="0"/>
          <w:divBdr>
            <w:top w:val="none" w:sz="0" w:space="0" w:color="auto"/>
            <w:left w:val="none" w:sz="0" w:space="0" w:color="auto"/>
            <w:bottom w:val="none" w:sz="0" w:space="0" w:color="auto"/>
            <w:right w:val="none" w:sz="0" w:space="0" w:color="auto"/>
          </w:divBdr>
          <w:divsChild>
            <w:div w:id="1299414905">
              <w:marLeft w:val="0"/>
              <w:marRight w:val="0"/>
              <w:marTop w:val="0"/>
              <w:marBottom w:val="0"/>
              <w:divBdr>
                <w:top w:val="none" w:sz="0" w:space="0" w:color="auto"/>
                <w:left w:val="none" w:sz="0" w:space="0" w:color="auto"/>
                <w:bottom w:val="none" w:sz="0" w:space="0" w:color="auto"/>
                <w:right w:val="none" w:sz="0" w:space="0" w:color="auto"/>
              </w:divBdr>
              <w:divsChild>
                <w:div w:id="14566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5863">
      <w:bodyDiv w:val="1"/>
      <w:marLeft w:val="0"/>
      <w:marRight w:val="0"/>
      <w:marTop w:val="0"/>
      <w:marBottom w:val="0"/>
      <w:divBdr>
        <w:top w:val="none" w:sz="0" w:space="0" w:color="auto"/>
        <w:left w:val="none" w:sz="0" w:space="0" w:color="auto"/>
        <w:bottom w:val="none" w:sz="0" w:space="0" w:color="auto"/>
        <w:right w:val="none" w:sz="0" w:space="0" w:color="auto"/>
      </w:divBdr>
      <w:divsChild>
        <w:div w:id="1683625196">
          <w:marLeft w:val="0"/>
          <w:marRight w:val="0"/>
          <w:marTop w:val="0"/>
          <w:marBottom w:val="0"/>
          <w:divBdr>
            <w:top w:val="none" w:sz="0" w:space="0" w:color="auto"/>
            <w:left w:val="none" w:sz="0" w:space="0" w:color="auto"/>
            <w:bottom w:val="none" w:sz="0" w:space="0" w:color="auto"/>
            <w:right w:val="none" w:sz="0" w:space="0" w:color="auto"/>
          </w:divBdr>
          <w:divsChild>
            <w:div w:id="156383409">
              <w:marLeft w:val="0"/>
              <w:marRight w:val="0"/>
              <w:marTop w:val="0"/>
              <w:marBottom w:val="0"/>
              <w:divBdr>
                <w:top w:val="none" w:sz="0" w:space="0" w:color="auto"/>
                <w:left w:val="none" w:sz="0" w:space="0" w:color="auto"/>
                <w:bottom w:val="none" w:sz="0" w:space="0" w:color="auto"/>
                <w:right w:val="none" w:sz="0" w:space="0" w:color="auto"/>
              </w:divBdr>
              <w:divsChild>
                <w:div w:id="1943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09601">
      <w:bodyDiv w:val="1"/>
      <w:marLeft w:val="0"/>
      <w:marRight w:val="0"/>
      <w:marTop w:val="0"/>
      <w:marBottom w:val="0"/>
      <w:divBdr>
        <w:top w:val="none" w:sz="0" w:space="0" w:color="auto"/>
        <w:left w:val="none" w:sz="0" w:space="0" w:color="auto"/>
        <w:bottom w:val="none" w:sz="0" w:space="0" w:color="auto"/>
        <w:right w:val="none" w:sz="0" w:space="0" w:color="auto"/>
      </w:divBdr>
      <w:divsChild>
        <w:div w:id="102578302">
          <w:marLeft w:val="0"/>
          <w:marRight w:val="0"/>
          <w:marTop w:val="0"/>
          <w:marBottom w:val="0"/>
          <w:divBdr>
            <w:top w:val="none" w:sz="0" w:space="0" w:color="auto"/>
            <w:left w:val="none" w:sz="0" w:space="0" w:color="auto"/>
            <w:bottom w:val="none" w:sz="0" w:space="0" w:color="auto"/>
            <w:right w:val="none" w:sz="0" w:space="0" w:color="auto"/>
          </w:divBdr>
          <w:divsChild>
            <w:div w:id="1532644975">
              <w:marLeft w:val="0"/>
              <w:marRight w:val="0"/>
              <w:marTop w:val="0"/>
              <w:marBottom w:val="0"/>
              <w:divBdr>
                <w:top w:val="none" w:sz="0" w:space="0" w:color="auto"/>
                <w:left w:val="none" w:sz="0" w:space="0" w:color="auto"/>
                <w:bottom w:val="none" w:sz="0" w:space="0" w:color="auto"/>
                <w:right w:val="none" w:sz="0" w:space="0" w:color="auto"/>
              </w:divBdr>
              <w:divsChild>
                <w:div w:id="6616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99084">
      <w:bodyDiv w:val="1"/>
      <w:marLeft w:val="0"/>
      <w:marRight w:val="0"/>
      <w:marTop w:val="0"/>
      <w:marBottom w:val="0"/>
      <w:divBdr>
        <w:top w:val="none" w:sz="0" w:space="0" w:color="auto"/>
        <w:left w:val="none" w:sz="0" w:space="0" w:color="auto"/>
        <w:bottom w:val="none" w:sz="0" w:space="0" w:color="auto"/>
        <w:right w:val="none" w:sz="0" w:space="0" w:color="auto"/>
      </w:divBdr>
      <w:divsChild>
        <w:div w:id="1768496845">
          <w:marLeft w:val="0"/>
          <w:marRight w:val="0"/>
          <w:marTop w:val="0"/>
          <w:marBottom w:val="0"/>
          <w:divBdr>
            <w:top w:val="none" w:sz="0" w:space="0" w:color="auto"/>
            <w:left w:val="none" w:sz="0" w:space="0" w:color="auto"/>
            <w:bottom w:val="none" w:sz="0" w:space="0" w:color="auto"/>
            <w:right w:val="none" w:sz="0" w:space="0" w:color="auto"/>
          </w:divBdr>
          <w:divsChild>
            <w:div w:id="957643707">
              <w:marLeft w:val="0"/>
              <w:marRight w:val="0"/>
              <w:marTop w:val="0"/>
              <w:marBottom w:val="0"/>
              <w:divBdr>
                <w:top w:val="none" w:sz="0" w:space="0" w:color="auto"/>
                <w:left w:val="none" w:sz="0" w:space="0" w:color="auto"/>
                <w:bottom w:val="none" w:sz="0" w:space="0" w:color="auto"/>
                <w:right w:val="none" w:sz="0" w:space="0" w:color="auto"/>
              </w:divBdr>
              <w:divsChild>
                <w:div w:id="114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90557">
      <w:bodyDiv w:val="1"/>
      <w:marLeft w:val="0"/>
      <w:marRight w:val="0"/>
      <w:marTop w:val="0"/>
      <w:marBottom w:val="0"/>
      <w:divBdr>
        <w:top w:val="none" w:sz="0" w:space="0" w:color="auto"/>
        <w:left w:val="none" w:sz="0" w:space="0" w:color="auto"/>
        <w:bottom w:val="none" w:sz="0" w:space="0" w:color="auto"/>
        <w:right w:val="none" w:sz="0" w:space="0" w:color="auto"/>
      </w:divBdr>
      <w:divsChild>
        <w:div w:id="1632007908">
          <w:marLeft w:val="0"/>
          <w:marRight w:val="0"/>
          <w:marTop w:val="0"/>
          <w:marBottom w:val="0"/>
          <w:divBdr>
            <w:top w:val="none" w:sz="0" w:space="0" w:color="auto"/>
            <w:left w:val="none" w:sz="0" w:space="0" w:color="auto"/>
            <w:bottom w:val="none" w:sz="0" w:space="0" w:color="auto"/>
            <w:right w:val="none" w:sz="0" w:space="0" w:color="auto"/>
          </w:divBdr>
          <w:divsChild>
            <w:div w:id="224146994">
              <w:marLeft w:val="0"/>
              <w:marRight w:val="0"/>
              <w:marTop w:val="0"/>
              <w:marBottom w:val="0"/>
              <w:divBdr>
                <w:top w:val="none" w:sz="0" w:space="0" w:color="auto"/>
                <w:left w:val="none" w:sz="0" w:space="0" w:color="auto"/>
                <w:bottom w:val="none" w:sz="0" w:space="0" w:color="auto"/>
                <w:right w:val="none" w:sz="0" w:space="0" w:color="auto"/>
              </w:divBdr>
              <w:divsChild>
                <w:div w:id="693071600">
                  <w:marLeft w:val="0"/>
                  <w:marRight w:val="0"/>
                  <w:marTop w:val="0"/>
                  <w:marBottom w:val="0"/>
                  <w:divBdr>
                    <w:top w:val="none" w:sz="0" w:space="0" w:color="auto"/>
                    <w:left w:val="none" w:sz="0" w:space="0" w:color="auto"/>
                    <w:bottom w:val="none" w:sz="0" w:space="0" w:color="auto"/>
                    <w:right w:val="none" w:sz="0" w:space="0" w:color="auto"/>
                  </w:divBdr>
                </w:div>
              </w:divsChild>
            </w:div>
            <w:div w:id="792288691">
              <w:marLeft w:val="0"/>
              <w:marRight w:val="0"/>
              <w:marTop w:val="0"/>
              <w:marBottom w:val="0"/>
              <w:divBdr>
                <w:top w:val="none" w:sz="0" w:space="0" w:color="auto"/>
                <w:left w:val="none" w:sz="0" w:space="0" w:color="auto"/>
                <w:bottom w:val="none" w:sz="0" w:space="0" w:color="auto"/>
                <w:right w:val="none" w:sz="0" w:space="0" w:color="auto"/>
              </w:divBdr>
              <w:divsChild>
                <w:div w:id="585922376">
                  <w:marLeft w:val="0"/>
                  <w:marRight w:val="0"/>
                  <w:marTop w:val="0"/>
                  <w:marBottom w:val="0"/>
                  <w:divBdr>
                    <w:top w:val="none" w:sz="0" w:space="0" w:color="auto"/>
                    <w:left w:val="none" w:sz="0" w:space="0" w:color="auto"/>
                    <w:bottom w:val="none" w:sz="0" w:space="0" w:color="auto"/>
                    <w:right w:val="none" w:sz="0" w:space="0" w:color="auto"/>
                  </w:divBdr>
                </w:div>
              </w:divsChild>
            </w:div>
            <w:div w:id="1331979286">
              <w:marLeft w:val="0"/>
              <w:marRight w:val="0"/>
              <w:marTop w:val="0"/>
              <w:marBottom w:val="0"/>
              <w:divBdr>
                <w:top w:val="none" w:sz="0" w:space="0" w:color="auto"/>
                <w:left w:val="none" w:sz="0" w:space="0" w:color="auto"/>
                <w:bottom w:val="none" w:sz="0" w:space="0" w:color="auto"/>
                <w:right w:val="none" w:sz="0" w:space="0" w:color="auto"/>
              </w:divBdr>
              <w:divsChild>
                <w:div w:id="827787764">
                  <w:marLeft w:val="0"/>
                  <w:marRight w:val="0"/>
                  <w:marTop w:val="0"/>
                  <w:marBottom w:val="0"/>
                  <w:divBdr>
                    <w:top w:val="none" w:sz="0" w:space="0" w:color="auto"/>
                    <w:left w:val="none" w:sz="0" w:space="0" w:color="auto"/>
                    <w:bottom w:val="none" w:sz="0" w:space="0" w:color="auto"/>
                    <w:right w:val="none" w:sz="0" w:space="0" w:color="auto"/>
                  </w:divBdr>
                </w:div>
              </w:divsChild>
            </w:div>
            <w:div w:id="1005784492">
              <w:marLeft w:val="0"/>
              <w:marRight w:val="0"/>
              <w:marTop w:val="0"/>
              <w:marBottom w:val="0"/>
              <w:divBdr>
                <w:top w:val="none" w:sz="0" w:space="0" w:color="auto"/>
                <w:left w:val="none" w:sz="0" w:space="0" w:color="auto"/>
                <w:bottom w:val="none" w:sz="0" w:space="0" w:color="auto"/>
                <w:right w:val="none" w:sz="0" w:space="0" w:color="auto"/>
              </w:divBdr>
              <w:divsChild>
                <w:div w:id="1274555757">
                  <w:marLeft w:val="0"/>
                  <w:marRight w:val="0"/>
                  <w:marTop w:val="0"/>
                  <w:marBottom w:val="0"/>
                  <w:divBdr>
                    <w:top w:val="none" w:sz="0" w:space="0" w:color="auto"/>
                    <w:left w:val="none" w:sz="0" w:space="0" w:color="auto"/>
                    <w:bottom w:val="none" w:sz="0" w:space="0" w:color="auto"/>
                    <w:right w:val="none" w:sz="0" w:space="0" w:color="auto"/>
                  </w:divBdr>
                </w:div>
              </w:divsChild>
            </w:div>
            <w:div w:id="416442992">
              <w:marLeft w:val="0"/>
              <w:marRight w:val="0"/>
              <w:marTop w:val="0"/>
              <w:marBottom w:val="0"/>
              <w:divBdr>
                <w:top w:val="none" w:sz="0" w:space="0" w:color="auto"/>
                <w:left w:val="none" w:sz="0" w:space="0" w:color="auto"/>
                <w:bottom w:val="none" w:sz="0" w:space="0" w:color="auto"/>
                <w:right w:val="none" w:sz="0" w:space="0" w:color="auto"/>
              </w:divBdr>
              <w:divsChild>
                <w:div w:id="389310335">
                  <w:marLeft w:val="0"/>
                  <w:marRight w:val="0"/>
                  <w:marTop w:val="0"/>
                  <w:marBottom w:val="0"/>
                  <w:divBdr>
                    <w:top w:val="none" w:sz="0" w:space="0" w:color="auto"/>
                    <w:left w:val="none" w:sz="0" w:space="0" w:color="auto"/>
                    <w:bottom w:val="none" w:sz="0" w:space="0" w:color="auto"/>
                    <w:right w:val="none" w:sz="0" w:space="0" w:color="auto"/>
                  </w:divBdr>
                </w:div>
              </w:divsChild>
            </w:div>
            <w:div w:id="68501049">
              <w:marLeft w:val="0"/>
              <w:marRight w:val="0"/>
              <w:marTop w:val="0"/>
              <w:marBottom w:val="0"/>
              <w:divBdr>
                <w:top w:val="none" w:sz="0" w:space="0" w:color="auto"/>
                <w:left w:val="none" w:sz="0" w:space="0" w:color="auto"/>
                <w:bottom w:val="none" w:sz="0" w:space="0" w:color="auto"/>
                <w:right w:val="none" w:sz="0" w:space="0" w:color="auto"/>
              </w:divBdr>
              <w:divsChild>
                <w:div w:id="1661496988">
                  <w:marLeft w:val="0"/>
                  <w:marRight w:val="0"/>
                  <w:marTop w:val="0"/>
                  <w:marBottom w:val="0"/>
                  <w:divBdr>
                    <w:top w:val="none" w:sz="0" w:space="0" w:color="auto"/>
                    <w:left w:val="none" w:sz="0" w:space="0" w:color="auto"/>
                    <w:bottom w:val="none" w:sz="0" w:space="0" w:color="auto"/>
                    <w:right w:val="none" w:sz="0" w:space="0" w:color="auto"/>
                  </w:divBdr>
                </w:div>
              </w:divsChild>
            </w:div>
            <w:div w:id="81412971">
              <w:marLeft w:val="0"/>
              <w:marRight w:val="0"/>
              <w:marTop w:val="0"/>
              <w:marBottom w:val="0"/>
              <w:divBdr>
                <w:top w:val="none" w:sz="0" w:space="0" w:color="auto"/>
                <w:left w:val="none" w:sz="0" w:space="0" w:color="auto"/>
                <w:bottom w:val="none" w:sz="0" w:space="0" w:color="auto"/>
                <w:right w:val="none" w:sz="0" w:space="0" w:color="auto"/>
              </w:divBdr>
              <w:divsChild>
                <w:div w:id="978995799">
                  <w:marLeft w:val="0"/>
                  <w:marRight w:val="0"/>
                  <w:marTop w:val="0"/>
                  <w:marBottom w:val="0"/>
                  <w:divBdr>
                    <w:top w:val="none" w:sz="0" w:space="0" w:color="auto"/>
                    <w:left w:val="none" w:sz="0" w:space="0" w:color="auto"/>
                    <w:bottom w:val="none" w:sz="0" w:space="0" w:color="auto"/>
                    <w:right w:val="none" w:sz="0" w:space="0" w:color="auto"/>
                  </w:divBdr>
                </w:div>
              </w:divsChild>
            </w:div>
            <w:div w:id="1796605651">
              <w:marLeft w:val="0"/>
              <w:marRight w:val="0"/>
              <w:marTop w:val="0"/>
              <w:marBottom w:val="0"/>
              <w:divBdr>
                <w:top w:val="none" w:sz="0" w:space="0" w:color="auto"/>
                <w:left w:val="none" w:sz="0" w:space="0" w:color="auto"/>
                <w:bottom w:val="none" w:sz="0" w:space="0" w:color="auto"/>
                <w:right w:val="none" w:sz="0" w:space="0" w:color="auto"/>
              </w:divBdr>
              <w:divsChild>
                <w:div w:id="226956395">
                  <w:marLeft w:val="0"/>
                  <w:marRight w:val="0"/>
                  <w:marTop w:val="0"/>
                  <w:marBottom w:val="0"/>
                  <w:divBdr>
                    <w:top w:val="none" w:sz="0" w:space="0" w:color="auto"/>
                    <w:left w:val="none" w:sz="0" w:space="0" w:color="auto"/>
                    <w:bottom w:val="none" w:sz="0" w:space="0" w:color="auto"/>
                    <w:right w:val="none" w:sz="0" w:space="0" w:color="auto"/>
                  </w:divBdr>
                </w:div>
              </w:divsChild>
            </w:div>
            <w:div w:id="746728677">
              <w:marLeft w:val="0"/>
              <w:marRight w:val="0"/>
              <w:marTop w:val="0"/>
              <w:marBottom w:val="0"/>
              <w:divBdr>
                <w:top w:val="none" w:sz="0" w:space="0" w:color="auto"/>
                <w:left w:val="none" w:sz="0" w:space="0" w:color="auto"/>
                <w:bottom w:val="none" w:sz="0" w:space="0" w:color="auto"/>
                <w:right w:val="none" w:sz="0" w:space="0" w:color="auto"/>
              </w:divBdr>
              <w:divsChild>
                <w:div w:id="1750807366">
                  <w:marLeft w:val="0"/>
                  <w:marRight w:val="0"/>
                  <w:marTop w:val="0"/>
                  <w:marBottom w:val="0"/>
                  <w:divBdr>
                    <w:top w:val="none" w:sz="0" w:space="0" w:color="auto"/>
                    <w:left w:val="none" w:sz="0" w:space="0" w:color="auto"/>
                    <w:bottom w:val="none" w:sz="0" w:space="0" w:color="auto"/>
                    <w:right w:val="none" w:sz="0" w:space="0" w:color="auto"/>
                  </w:divBdr>
                </w:div>
              </w:divsChild>
            </w:div>
            <w:div w:id="105858402">
              <w:marLeft w:val="0"/>
              <w:marRight w:val="0"/>
              <w:marTop w:val="0"/>
              <w:marBottom w:val="0"/>
              <w:divBdr>
                <w:top w:val="none" w:sz="0" w:space="0" w:color="auto"/>
                <w:left w:val="none" w:sz="0" w:space="0" w:color="auto"/>
                <w:bottom w:val="none" w:sz="0" w:space="0" w:color="auto"/>
                <w:right w:val="none" w:sz="0" w:space="0" w:color="auto"/>
              </w:divBdr>
              <w:divsChild>
                <w:div w:id="17301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08799">
      <w:bodyDiv w:val="1"/>
      <w:marLeft w:val="0"/>
      <w:marRight w:val="0"/>
      <w:marTop w:val="0"/>
      <w:marBottom w:val="0"/>
      <w:divBdr>
        <w:top w:val="none" w:sz="0" w:space="0" w:color="auto"/>
        <w:left w:val="none" w:sz="0" w:space="0" w:color="auto"/>
        <w:bottom w:val="none" w:sz="0" w:space="0" w:color="auto"/>
        <w:right w:val="none" w:sz="0" w:space="0" w:color="auto"/>
      </w:divBdr>
      <w:divsChild>
        <w:div w:id="638921526">
          <w:marLeft w:val="0"/>
          <w:marRight w:val="0"/>
          <w:marTop w:val="0"/>
          <w:marBottom w:val="0"/>
          <w:divBdr>
            <w:top w:val="none" w:sz="0" w:space="0" w:color="auto"/>
            <w:left w:val="none" w:sz="0" w:space="0" w:color="auto"/>
            <w:bottom w:val="none" w:sz="0" w:space="0" w:color="auto"/>
            <w:right w:val="none" w:sz="0" w:space="0" w:color="auto"/>
          </w:divBdr>
          <w:divsChild>
            <w:div w:id="1984120090">
              <w:marLeft w:val="0"/>
              <w:marRight w:val="0"/>
              <w:marTop w:val="0"/>
              <w:marBottom w:val="0"/>
              <w:divBdr>
                <w:top w:val="none" w:sz="0" w:space="0" w:color="auto"/>
                <w:left w:val="none" w:sz="0" w:space="0" w:color="auto"/>
                <w:bottom w:val="none" w:sz="0" w:space="0" w:color="auto"/>
                <w:right w:val="none" w:sz="0" w:space="0" w:color="auto"/>
              </w:divBdr>
              <w:divsChild>
                <w:div w:id="2014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2493">
      <w:bodyDiv w:val="1"/>
      <w:marLeft w:val="0"/>
      <w:marRight w:val="0"/>
      <w:marTop w:val="0"/>
      <w:marBottom w:val="0"/>
      <w:divBdr>
        <w:top w:val="none" w:sz="0" w:space="0" w:color="auto"/>
        <w:left w:val="none" w:sz="0" w:space="0" w:color="auto"/>
        <w:bottom w:val="none" w:sz="0" w:space="0" w:color="auto"/>
        <w:right w:val="none" w:sz="0" w:space="0" w:color="auto"/>
      </w:divBdr>
      <w:divsChild>
        <w:div w:id="7411118">
          <w:marLeft w:val="0"/>
          <w:marRight w:val="0"/>
          <w:marTop w:val="0"/>
          <w:marBottom w:val="0"/>
          <w:divBdr>
            <w:top w:val="none" w:sz="0" w:space="0" w:color="auto"/>
            <w:left w:val="none" w:sz="0" w:space="0" w:color="auto"/>
            <w:bottom w:val="none" w:sz="0" w:space="0" w:color="auto"/>
            <w:right w:val="none" w:sz="0" w:space="0" w:color="auto"/>
          </w:divBdr>
          <w:divsChild>
            <w:div w:id="740172706">
              <w:marLeft w:val="0"/>
              <w:marRight w:val="0"/>
              <w:marTop w:val="0"/>
              <w:marBottom w:val="0"/>
              <w:divBdr>
                <w:top w:val="none" w:sz="0" w:space="0" w:color="auto"/>
                <w:left w:val="none" w:sz="0" w:space="0" w:color="auto"/>
                <w:bottom w:val="none" w:sz="0" w:space="0" w:color="auto"/>
                <w:right w:val="none" w:sz="0" w:space="0" w:color="auto"/>
              </w:divBdr>
              <w:divsChild>
                <w:div w:id="7853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22772">
      <w:bodyDiv w:val="1"/>
      <w:marLeft w:val="0"/>
      <w:marRight w:val="0"/>
      <w:marTop w:val="0"/>
      <w:marBottom w:val="0"/>
      <w:divBdr>
        <w:top w:val="none" w:sz="0" w:space="0" w:color="auto"/>
        <w:left w:val="none" w:sz="0" w:space="0" w:color="auto"/>
        <w:bottom w:val="none" w:sz="0" w:space="0" w:color="auto"/>
        <w:right w:val="none" w:sz="0" w:space="0" w:color="auto"/>
      </w:divBdr>
      <w:divsChild>
        <w:div w:id="1045329187">
          <w:marLeft w:val="0"/>
          <w:marRight w:val="0"/>
          <w:marTop w:val="0"/>
          <w:marBottom w:val="0"/>
          <w:divBdr>
            <w:top w:val="none" w:sz="0" w:space="0" w:color="auto"/>
            <w:left w:val="none" w:sz="0" w:space="0" w:color="auto"/>
            <w:bottom w:val="none" w:sz="0" w:space="0" w:color="auto"/>
            <w:right w:val="none" w:sz="0" w:space="0" w:color="auto"/>
          </w:divBdr>
          <w:divsChild>
            <w:div w:id="14580322">
              <w:marLeft w:val="0"/>
              <w:marRight w:val="0"/>
              <w:marTop w:val="0"/>
              <w:marBottom w:val="0"/>
              <w:divBdr>
                <w:top w:val="none" w:sz="0" w:space="0" w:color="auto"/>
                <w:left w:val="none" w:sz="0" w:space="0" w:color="auto"/>
                <w:bottom w:val="none" w:sz="0" w:space="0" w:color="auto"/>
                <w:right w:val="none" w:sz="0" w:space="0" w:color="auto"/>
              </w:divBdr>
              <w:divsChild>
                <w:div w:id="2144153300">
                  <w:marLeft w:val="0"/>
                  <w:marRight w:val="0"/>
                  <w:marTop w:val="0"/>
                  <w:marBottom w:val="0"/>
                  <w:divBdr>
                    <w:top w:val="none" w:sz="0" w:space="0" w:color="auto"/>
                    <w:left w:val="none" w:sz="0" w:space="0" w:color="auto"/>
                    <w:bottom w:val="none" w:sz="0" w:space="0" w:color="auto"/>
                    <w:right w:val="none" w:sz="0" w:space="0" w:color="auto"/>
                  </w:divBdr>
                </w:div>
              </w:divsChild>
            </w:div>
            <w:div w:id="439106974">
              <w:marLeft w:val="0"/>
              <w:marRight w:val="0"/>
              <w:marTop w:val="0"/>
              <w:marBottom w:val="0"/>
              <w:divBdr>
                <w:top w:val="none" w:sz="0" w:space="0" w:color="auto"/>
                <w:left w:val="none" w:sz="0" w:space="0" w:color="auto"/>
                <w:bottom w:val="none" w:sz="0" w:space="0" w:color="auto"/>
                <w:right w:val="none" w:sz="0" w:space="0" w:color="auto"/>
              </w:divBdr>
              <w:divsChild>
                <w:div w:id="1052730396">
                  <w:marLeft w:val="0"/>
                  <w:marRight w:val="0"/>
                  <w:marTop w:val="0"/>
                  <w:marBottom w:val="0"/>
                  <w:divBdr>
                    <w:top w:val="none" w:sz="0" w:space="0" w:color="auto"/>
                    <w:left w:val="none" w:sz="0" w:space="0" w:color="auto"/>
                    <w:bottom w:val="none" w:sz="0" w:space="0" w:color="auto"/>
                    <w:right w:val="none" w:sz="0" w:space="0" w:color="auto"/>
                  </w:divBdr>
                </w:div>
              </w:divsChild>
            </w:div>
            <w:div w:id="1555193499">
              <w:marLeft w:val="0"/>
              <w:marRight w:val="0"/>
              <w:marTop w:val="0"/>
              <w:marBottom w:val="0"/>
              <w:divBdr>
                <w:top w:val="none" w:sz="0" w:space="0" w:color="auto"/>
                <w:left w:val="none" w:sz="0" w:space="0" w:color="auto"/>
                <w:bottom w:val="none" w:sz="0" w:space="0" w:color="auto"/>
                <w:right w:val="none" w:sz="0" w:space="0" w:color="auto"/>
              </w:divBdr>
              <w:divsChild>
                <w:div w:id="1937707956">
                  <w:marLeft w:val="0"/>
                  <w:marRight w:val="0"/>
                  <w:marTop w:val="0"/>
                  <w:marBottom w:val="0"/>
                  <w:divBdr>
                    <w:top w:val="none" w:sz="0" w:space="0" w:color="auto"/>
                    <w:left w:val="none" w:sz="0" w:space="0" w:color="auto"/>
                    <w:bottom w:val="none" w:sz="0" w:space="0" w:color="auto"/>
                    <w:right w:val="none" w:sz="0" w:space="0" w:color="auto"/>
                  </w:divBdr>
                </w:div>
              </w:divsChild>
            </w:div>
            <w:div w:id="1554078012">
              <w:marLeft w:val="0"/>
              <w:marRight w:val="0"/>
              <w:marTop w:val="0"/>
              <w:marBottom w:val="0"/>
              <w:divBdr>
                <w:top w:val="none" w:sz="0" w:space="0" w:color="auto"/>
                <w:left w:val="none" w:sz="0" w:space="0" w:color="auto"/>
                <w:bottom w:val="none" w:sz="0" w:space="0" w:color="auto"/>
                <w:right w:val="none" w:sz="0" w:space="0" w:color="auto"/>
              </w:divBdr>
              <w:divsChild>
                <w:div w:id="238947638">
                  <w:marLeft w:val="0"/>
                  <w:marRight w:val="0"/>
                  <w:marTop w:val="0"/>
                  <w:marBottom w:val="0"/>
                  <w:divBdr>
                    <w:top w:val="none" w:sz="0" w:space="0" w:color="auto"/>
                    <w:left w:val="none" w:sz="0" w:space="0" w:color="auto"/>
                    <w:bottom w:val="none" w:sz="0" w:space="0" w:color="auto"/>
                    <w:right w:val="none" w:sz="0" w:space="0" w:color="auto"/>
                  </w:divBdr>
                </w:div>
              </w:divsChild>
            </w:div>
            <w:div w:id="700396692">
              <w:marLeft w:val="0"/>
              <w:marRight w:val="0"/>
              <w:marTop w:val="0"/>
              <w:marBottom w:val="0"/>
              <w:divBdr>
                <w:top w:val="none" w:sz="0" w:space="0" w:color="auto"/>
                <w:left w:val="none" w:sz="0" w:space="0" w:color="auto"/>
                <w:bottom w:val="none" w:sz="0" w:space="0" w:color="auto"/>
                <w:right w:val="none" w:sz="0" w:space="0" w:color="auto"/>
              </w:divBdr>
              <w:divsChild>
                <w:div w:id="2138254587">
                  <w:marLeft w:val="0"/>
                  <w:marRight w:val="0"/>
                  <w:marTop w:val="0"/>
                  <w:marBottom w:val="0"/>
                  <w:divBdr>
                    <w:top w:val="none" w:sz="0" w:space="0" w:color="auto"/>
                    <w:left w:val="none" w:sz="0" w:space="0" w:color="auto"/>
                    <w:bottom w:val="none" w:sz="0" w:space="0" w:color="auto"/>
                    <w:right w:val="none" w:sz="0" w:space="0" w:color="auto"/>
                  </w:divBdr>
                </w:div>
              </w:divsChild>
            </w:div>
            <w:div w:id="647900338">
              <w:marLeft w:val="0"/>
              <w:marRight w:val="0"/>
              <w:marTop w:val="0"/>
              <w:marBottom w:val="0"/>
              <w:divBdr>
                <w:top w:val="none" w:sz="0" w:space="0" w:color="auto"/>
                <w:left w:val="none" w:sz="0" w:space="0" w:color="auto"/>
                <w:bottom w:val="none" w:sz="0" w:space="0" w:color="auto"/>
                <w:right w:val="none" w:sz="0" w:space="0" w:color="auto"/>
              </w:divBdr>
              <w:divsChild>
                <w:div w:id="403840004">
                  <w:marLeft w:val="0"/>
                  <w:marRight w:val="0"/>
                  <w:marTop w:val="0"/>
                  <w:marBottom w:val="0"/>
                  <w:divBdr>
                    <w:top w:val="none" w:sz="0" w:space="0" w:color="auto"/>
                    <w:left w:val="none" w:sz="0" w:space="0" w:color="auto"/>
                    <w:bottom w:val="none" w:sz="0" w:space="0" w:color="auto"/>
                    <w:right w:val="none" w:sz="0" w:space="0" w:color="auto"/>
                  </w:divBdr>
                </w:div>
                <w:div w:id="1371300578">
                  <w:marLeft w:val="0"/>
                  <w:marRight w:val="0"/>
                  <w:marTop w:val="0"/>
                  <w:marBottom w:val="0"/>
                  <w:divBdr>
                    <w:top w:val="none" w:sz="0" w:space="0" w:color="auto"/>
                    <w:left w:val="none" w:sz="0" w:space="0" w:color="auto"/>
                    <w:bottom w:val="none" w:sz="0" w:space="0" w:color="auto"/>
                    <w:right w:val="none" w:sz="0" w:space="0" w:color="auto"/>
                  </w:divBdr>
                </w:div>
              </w:divsChild>
            </w:div>
            <w:div w:id="117187989">
              <w:marLeft w:val="0"/>
              <w:marRight w:val="0"/>
              <w:marTop w:val="0"/>
              <w:marBottom w:val="0"/>
              <w:divBdr>
                <w:top w:val="none" w:sz="0" w:space="0" w:color="auto"/>
                <w:left w:val="none" w:sz="0" w:space="0" w:color="auto"/>
                <w:bottom w:val="none" w:sz="0" w:space="0" w:color="auto"/>
                <w:right w:val="none" w:sz="0" w:space="0" w:color="auto"/>
              </w:divBdr>
              <w:divsChild>
                <w:div w:id="960573637">
                  <w:marLeft w:val="0"/>
                  <w:marRight w:val="0"/>
                  <w:marTop w:val="0"/>
                  <w:marBottom w:val="0"/>
                  <w:divBdr>
                    <w:top w:val="none" w:sz="0" w:space="0" w:color="auto"/>
                    <w:left w:val="none" w:sz="0" w:space="0" w:color="auto"/>
                    <w:bottom w:val="none" w:sz="0" w:space="0" w:color="auto"/>
                    <w:right w:val="none" w:sz="0" w:space="0" w:color="auto"/>
                  </w:divBdr>
                </w:div>
              </w:divsChild>
            </w:div>
            <w:div w:id="688259940">
              <w:marLeft w:val="0"/>
              <w:marRight w:val="0"/>
              <w:marTop w:val="0"/>
              <w:marBottom w:val="0"/>
              <w:divBdr>
                <w:top w:val="none" w:sz="0" w:space="0" w:color="auto"/>
                <w:left w:val="none" w:sz="0" w:space="0" w:color="auto"/>
                <w:bottom w:val="none" w:sz="0" w:space="0" w:color="auto"/>
                <w:right w:val="none" w:sz="0" w:space="0" w:color="auto"/>
              </w:divBdr>
              <w:divsChild>
                <w:div w:id="1641418274">
                  <w:marLeft w:val="0"/>
                  <w:marRight w:val="0"/>
                  <w:marTop w:val="0"/>
                  <w:marBottom w:val="0"/>
                  <w:divBdr>
                    <w:top w:val="none" w:sz="0" w:space="0" w:color="auto"/>
                    <w:left w:val="none" w:sz="0" w:space="0" w:color="auto"/>
                    <w:bottom w:val="none" w:sz="0" w:space="0" w:color="auto"/>
                    <w:right w:val="none" w:sz="0" w:space="0" w:color="auto"/>
                  </w:divBdr>
                </w:div>
              </w:divsChild>
            </w:div>
            <w:div w:id="1341277006">
              <w:marLeft w:val="0"/>
              <w:marRight w:val="0"/>
              <w:marTop w:val="0"/>
              <w:marBottom w:val="0"/>
              <w:divBdr>
                <w:top w:val="none" w:sz="0" w:space="0" w:color="auto"/>
                <w:left w:val="none" w:sz="0" w:space="0" w:color="auto"/>
                <w:bottom w:val="none" w:sz="0" w:space="0" w:color="auto"/>
                <w:right w:val="none" w:sz="0" w:space="0" w:color="auto"/>
              </w:divBdr>
              <w:divsChild>
                <w:div w:id="666173932">
                  <w:marLeft w:val="0"/>
                  <w:marRight w:val="0"/>
                  <w:marTop w:val="0"/>
                  <w:marBottom w:val="0"/>
                  <w:divBdr>
                    <w:top w:val="none" w:sz="0" w:space="0" w:color="auto"/>
                    <w:left w:val="none" w:sz="0" w:space="0" w:color="auto"/>
                    <w:bottom w:val="none" w:sz="0" w:space="0" w:color="auto"/>
                    <w:right w:val="none" w:sz="0" w:space="0" w:color="auto"/>
                  </w:divBdr>
                </w:div>
              </w:divsChild>
            </w:div>
            <w:div w:id="787894786">
              <w:marLeft w:val="0"/>
              <w:marRight w:val="0"/>
              <w:marTop w:val="0"/>
              <w:marBottom w:val="0"/>
              <w:divBdr>
                <w:top w:val="none" w:sz="0" w:space="0" w:color="auto"/>
                <w:left w:val="none" w:sz="0" w:space="0" w:color="auto"/>
                <w:bottom w:val="none" w:sz="0" w:space="0" w:color="auto"/>
                <w:right w:val="none" w:sz="0" w:space="0" w:color="auto"/>
              </w:divBdr>
              <w:divsChild>
                <w:div w:id="580793963">
                  <w:marLeft w:val="0"/>
                  <w:marRight w:val="0"/>
                  <w:marTop w:val="0"/>
                  <w:marBottom w:val="0"/>
                  <w:divBdr>
                    <w:top w:val="none" w:sz="0" w:space="0" w:color="auto"/>
                    <w:left w:val="none" w:sz="0" w:space="0" w:color="auto"/>
                    <w:bottom w:val="none" w:sz="0" w:space="0" w:color="auto"/>
                    <w:right w:val="none" w:sz="0" w:space="0" w:color="auto"/>
                  </w:divBdr>
                </w:div>
              </w:divsChild>
            </w:div>
            <w:div w:id="520582150">
              <w:marLeft w:val="0"/>
              <w:marRight w:val="0"/>
              <w:marTop w:val="0"/>
              <w:marBottom w:val="0"/>
              <w:divBdr>
                <w:top w:val="none" w:sz="0" w:space="0" w:color="auto"/>
                <w:left w:val="none" w:sz="0" w:space="0" w:color="auto"/>
                <w:bottom w:val="none" w:sz="0" w:space="0" w:color="auto"/>
                <w:right w:val="none" w:sz="0" w:space="0" w:color="auto"/>
              </w:divBdr>
              <w:divsChild>
                <w:div w:id="10718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69566">
          <w:marLeft w:val="0"/>
          <w:marRight w:val="0"/>
          <w:marTop w:val="0"/>
          <w:marBottom w:val="0"/>
          <w:divBdr>
            <w:top w:val="none" w:sz="0" w:space="0" w:color="auto"/>
            <w:left w:val="none" w:sz="0" w:space="0" w:color="auto"/>
            <w:bottom w:val="none" w:sz="0" w:space="0" w:color="auto"/>
            <w:right w:val="none" w:sz="0" w:space="0" w:color="auto"/>
          </w:divBdr>
          <w:divsChild>
            <w:div w:id="263996032">
              <w:marLeft w:val="0"/>
              <w:marRight w:val="0"/>
              <w:marTop w:val="0"/>
              <w:marBottom w:val="0"/>
              <w:divBdr>
                <w:top w:val="none" w:sz="0" w:space="0" w:color="auto"/>
                <w:left w:val="none" w:sz="0" w:space="0" w:color="auto"/>
                <w:bottom w:val="none" w:sz="0" w:space="0" w:color="auto"/>
                <w:right w:val="none" w:sz="0" w:space="0" w:color="auto"/>
              </w:divBdr>
              <w:divsChild>
                <w:div w:id="1822691576">
                  <w:marLeft w:val="0"/>
                  <w:marRight w:val="0"/>
                  <w:marTop w:val="0"/>
                  <w:marBottom w:val="0"/>
                  <w:divBdr>
                    <w:top w:val="none" w:sz="0" w:space="0" w:color="auto"/>
                    <w:left w:val="none" w:sz="0" w:space="0" w:color="auto"/>
                    <w:bottom w:val="none" w:sz="0" w:space="0" w:color="auto"/>
                    <w:right w:val="none" w:sz="0" w:space="0" w:color="auto"/>
                  </w:divBdr>
                </w:div>
              </w:divsChild>
            </w:div>
            <w:div w:id="6568783">
              <w:marLeft w:val="0"/>
              <w:marRight w:val="0"/>
              <w:marTop w:val="0"/>
              <w:marBottom w:val="0"/>
              <w:divBdr>
                <w:top w:val="none" w:sz="0" w:space="0" w:color="auto"/>
                <w:left w:val="none" w:sz="0" w:space="0" w:color="auto"/>
                <w:bottom w:val="none" w:sz="0" w:space="0" w:color="auto"/>
                <w:right w:val="none" w:sz="0" w:space="0" w:color="auto"/>
              </w:divBdr>
              <w:divsChild>
                <w:div w:id="1293903262">
                  <w:marLeft w:val="0"/>
                  <w:marRight w:val="0"/>
                  <w:marTop w:val="0"/>
                  <w:marBottom w:val="0"/>
                  <w:divBdr>
                    <w:top w:val="none" w:sz="0" w:space="0" w:color="auto"/>
                    <w:left w:val="none" w:sz="0" w:space="0" w:color="auto"/>
                    <w:bottom w:val="none" w:sz="0" w:space="0" w:color="auto"/>
                    <w:right w:val="none" w:sz="0" w:space="0" w:color="auto"/>
                  </w:divBdr>
                </w:div>
              </w:divsChild>
            </w:div>
            <w:div w:id="1499617702">
              <w:marLeft w:val="0"/>
              <w:marRight w:val="0"/>
              <w:marTop w:val="0"/>
              <w:marBottom w:val="0"/>
              <w:divBdr>
                <w:top w:val="none" w:sz="0" w:space="0" w:color="auto"/>
                <w:left w:val="none" w:sz="0" w:space="0" w:color="auto"/>
                <w:bottom w:val="none" w:sz="0" w:space="0" w:color="auto"/>
                <w:right w:val="none" w:sz="0" w:space="0" w:color="auto"/>
              </w:divBdr>
              <w:divsChild>
                <w:div w:id="1560483941">
                  <w:marLeft w:val="0"/>
                  <w:marRight w:val="0"/>
                  <w:marTop w:val="0"/>
                  <w:marBottom w:val="0"/>
                  <w:divBdr>
                    <w:top w:val="none" w:sz="0" w:space="0" w:color="auto"/>
                    <w:left w:val="none" w:sz="0" w:space="0" w:color="auto"/>
                    <w:bottom w:val="none" w:sz="0" w:space="0" w:color="auto"/>
                    <w:right w:val="none" w:sz="0" w:space="0" w:color="auto"/>
                  </w:divBdr>
                </w:div>
              </w:divsChild>
            </w:div>
            <w:div w:id="606426727">
              <w:marLeft w:val="0"/>
              <w:marRight w:val="0"/>
              <w:marTop w:val="0"/>
              <w:marBottom w:val="0"/>
              <w:divBdr>
                <w:top w:val="none" w:sz="0" w:space="0" w:color="auto"/>
                <w:left w:val="none" w:sz="0" w:space="0" w:color="auto"/>
                <w:bottom w:val="none" w:sz="0" w:space="0" w:color="auto"/>
                <w:right w:val="none" w:sz="0" w:space="0" w:color="auto"/>
              </w:divBdr>
              <w:divsChild>
                <w:div w:id="1495803831">
                  <w:marLeft w:val="0"/>
                  <w:marRight w:val="0"/>
                  <w:marTop w:val="0"/>
                  <w:marBottom w:val="0"/>
                  <w:divBdr>
                    <w:top w:val="none" w:sz="0" w:space="0" w:color="auto"/>
                    <w:left w:val="none" w:sz="0" w:space="0" w:color="auto"/>
                    <w:bottom w:val="none" w:sz="0" w:space="0" w:color="auto"/>
                    <w:right w:val="none" w:sz="0" w:space="0" w:color="auto"/>
                  </w:divBdr>
                </w:div>
              </w:divsChild>
            </w:div>
            <w:div w:id="1322853379">
              <w:marLeft w:val="0"/>
              <w:marRight w:val="0"/>
              <w:marTop w:val="0"/>
              <w:marBottom w:val="0"/>
              <w:divBdr>
                <w:top w:val="none" w:sz="0" w:space="0" w:color="auto"/>
                <w:left w:val="none" w:sz="0" w:space="0" w:color="auto"/>
                <w:bottom w:val="none" w:sz="0" w:space="0" w:color="auto"/>
                <w:right w:val="none" w:sz="0" w:space="0" w:color="auto"/>
              </w:divBdr>
              <w:divsChild>
                <w:div w:id="1343161296">
                  <w:marLeft w:val="0"/>
                  <w:marRight w:val="0"/>
                  <w:marTop w:val="0"/>
                  <w:marBottom w:val="0"/>
                  <w:divBdr>
                    <w:top w:val="none" w:sz="0" w:space="0" w:color="auto"/>
                    <w:left w:val="none" w:sz="0" w:space="0" w:color="auto"/>
                    <w:bottom w:val="none" w:sz="0" w:space="0" w:color="auto"/>
                    <w:right w:val="none" w:sz="0" w:space="0" w:color="auto"/>
                  </w:divBdr>
                </w:div>
              </w:divsChild>
            </w:div>
            <w:div w:id="616135132">
              <w:marLeft w:val="0"/>
              <w:marRight w:val="0"/>
              <w:marTop w:val="0"/>
              <w:marBottom w:val="0"/>
              <w:divBdr>
                <w:top w:val="none" w:sz="0" w:space="0" w:color="auto"/>
                <w:left w:val="none" w:sz="0" w:space="0" w:color="auto"/>
                <w:bottom w:val="none" w:sz="0" w:space="0" w:color="auto"/>
                <w:right w:val="none" w:sz="0" w:space="0" w:color="auto"/>
              </w:divBdr>
              <w:divsChild>
                <w:div w:id="122161617">
                  <w:marLeft w:val="0"/>
                  <w:marRight w:val="0"/>
                  <w:marTop w:val="0"/>
                  <w:marBottom w:val="0"/>
                  <w:divBdr>
                    <w:top w:val="none" w:sz="0" w:space="0" w:color="auto"/>
                    <w:left w:val="none" w:sz="0" w:space="0" w:color="auto"/>
                    <w:bottom w:val="none" w:sz="0" w:space="0" w:color="auto"/>
                    <w:right w:val="none" w:sz="0" w:space="0" w:color="auto"/>
                  </w:divBdr>
                </w:div>
              </w:divsChild>
            </w:div>
            <w:div w:id="1526670619">
              <w:marLeft w:val="0"/>
              <w:marRight w:val="0"/>
              <w:marTop w:val="0"/>
              <w:marBottom w:val="0"/>
              <w:divBdr>
                <w:top w:val="none" w:sz="0" w:space="0" w:color="auto"/>
                <w:left w:val="none" w:sz="0" w:space="0" w:color="auto"/>
                <w:bottom w:val="none" w:sz="0" w:space="0" w:color="auto"/>
                <w:right w:val="none" w:sz="0" w:space="0" w:color="auto"/>
              </w:divBdr>
              <w:divsChild>
                <w:div w:id="212932568">
                  <w:marLeft w:val="0"/>
                  <w:marRight w:val="0"/>
                  <w:marTop w:val="0"/>
                  <w:marBottom w:val="0"/>
                  <w:divBdr>
                    <w:top w:val="none" w:sz="0" w:space="0" w:color="auto"/>
                    <w:left w:val="none" w:sz="0" w:space="0" w:color="auto"/>
                    <w:bottom w:val="none" w:sz="0" w:space="0" w:color="auto"/>
                    <w:right w:val="none" w:sz="0" w:space="0" w:color="auto"/>
                  </w:divBdr>
                </w:div>
              </w:divsChild>
            </w:div>
            <w:div w:id="850604345">
              <w:marLeft w:val="0"/>
              <w:marRight w:val="0"/>
              <w:marTop w:val="0"/>
              <w:marBottom w:val="0"/>
              <w:divBdr>
                <w:top w:val="none" w:sz="0" w:space="0" w:color="auto"/>
                <w:left w:val="none" w:sz="0" w:space="0" w:color="auto"/>
                <w:bottom w:val="none" w:sz="0" w:space="0" w:color="auto"/>
                <w:right w:val="none" w:sz="0" w:space="0" w:color="auto"/>
              </w:divBdr>
              <w:divsChild>
                <w:div w:id="583078004">
                  <w:marLeft w:val="0"/>
                  <w:marRight w:val="0"/>
                  <w:marTop w:val="0"/>
                  <w:marBottom w:val="0"/>
                  <w:divBdr>
                    <w:top w:val="none" w:sz="0" w:space="0" w:color="auto"/>
                    <w:left w:val="none" w:sz="0" w:space="0" w:color="auto"/>
                    <w:bottom w:val="none" w:sz="0" w:space="0" w:color="auto"/>
                    <w:right w:val="none" w:sz="0" w:space="0" w:color="auto"/>
                  </w:divBdr>
                </w:div>
              </w:divsChild>
            </w:div>
            <w:div w:id="1106659473">
              <w:marLeft w:val="0"/>
              <w:marRight w:val="0"/>
              <w:marTop w:val="0"/>
              <w:marBottom w:val="0"/>
              <w:divBdr>
                <w:top w:val="none" w:sz="0" w:space="0" w:color="auto"/>
                <w:left w:val="none" w:sz="0" w:space="0" w:color="auto"/>
                <w:bottom w:val="none" w:sz="0" w:space="0" w:color="auto"/>
                <w:right w:val="none" w:sz="0" w:space="0" w:color="auto"/>
              </w:divBdr>
              <w:divsChild>
                <w:div w:id="1640039246">
                  <w:marLeft w:val="0"/>
                  <w:marRight w:val="0"/>
                  <w:marTop w:val="0"/>
                  <w:marBottom w:val="0"/>
                  <w:divBdr>
                    <w:top w:val="none" w:sz="0" w:space="0" w:color="auto"/>
                    <w:left w:val="none" w:sz="0" w:space="0" w:color="auto"/>
                    <w:bottom w:val="none" w:sz="0" w:space="0" w:color="auto"/>
                    <w:right w:val="none" w:sz="0" w:space="0" w:color="auto"/>
                  </w:divBdr>
                </w:div>
              </w:divsChild>
            </w:div>
            <w:div w:id="20133341">
              <w:marLeft w:val="0"/>
              <w:marRight w:val="0"/>
              <w:marTop w:val="0"/>
              <w:marBottom w:val="0"/>
              <w:divBdr>
                <w:top w:val="none" w:sz="0" w:space="0" w:color="auto"/>
                <w:left w:val="none" w:sz="0" w:space="0" w:color="auto"/>
                <w:bottom w:val="none" w:sz="0" w:space="0" w:color="auto"/>
                <w:right w:val="none" w:sz="0" w:space="0" w:color="auto"/>
              </w:divBdr>
              <w:divsChild>
                <w:div w:id="1899391287">
                  <w:marLeft w:val="0"/>
                  <w:marRight w:val="0"/>
                  <w:marTop w:val="0"/>
                  <w:marBottom w:val="0"/>
                  <w:divBdr>
                    <w:top w:val="none" w:sz="0" w:space="0" w:color="auto"/>
                    <w:left w:val="none" w:sz="0" w:space="0" w:color="auto"/>
                    <w:bottom w:val="none" w:sz="0" w:space="0" w:color="auto"/>
                    <w:right w:val="none" w:sz="0" w:space="0" w:color="auto"/>
                  </w:divBdr>
                </w:div>
              </w:divsChild>
            </w:div>
            <w:div w:id="1935280453">
              <w:marLeft w:val="0"/>
              <w:marRight w:val="0"/>
              <w:marTop w:val="0"/>
              <w:marBottom w:val="0"/>
              <w:divBdr>
                <w:top w:val="none" w:sz="0" w:space="0" w:color="auto"/>
                <w:left w:val="none" w:sz="0" w:space="0" w:color="auto"/>
                <w:bottom w:val="none" w:sz="0" w:space="0" w:color="auto"/>
                <w:right w:val="none" w:sz="0" w:space="0" w:color="auto"/>
              </w:divBdr>
              <w:divsChild>
                <w:div w:id="185487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0830">
      <w:bodyDiv w:val="1"/>
      <w:marLeft w:val="0"/>
      <w:marRight w:val="0"/>
      <w:marTop w:val="0"/>
      <w:marBottom w:val="0"/>
      <w:divBdr>
        <w:top w:val="none" w:sz="0" w:space="0" w:color="auto"/>
        <w:left w:val="none" w:sz="0" w:space="0" w:color="auto"/>
        <w:bottom w:val="none" w:sz="0" w:space="0" w:color="auto"/>
        <w:right w:val="none" w:sz="0" w:space="0" w:color="auto"/>
      </w:divBdr>
      <w:divsChild>
        <w:div w:id="447892814">
          <w:marLeft w:val="0"/>
          <w:marRight w:val="0"/>
          <w:marTop w:val="0"/>
          <w:marBottom w:val="0"/>
          <w:divBdr>
            <w:top w:val="none" w:sz="0" w:space="0" w:color="auto"/>
            <w:left w:val="none" w:sz="0" w:space="0" w:color="auto"/>
            <w:bottom w:val="none" w:sz="0" w:space="0" w:color="auto"/>
            <w:right w:val="none" w:sz="0" w:space="0" w:color="auto"/>
          </w:divBdr>
          <w:divsChild>
            <w:div w:id="964192814">
              <w:marLeft w:val="0"/>
              <w:marRight w:val="0"/>
              <w:marTop w:val="0"/>
              <w:marBottom w:val="0"/>
              <w:divBdr>
                <w:top w:val="none" w:sz="0" w:space="0" w:color="auto"/>
                <w:left w:val="none" w:sz="0" w:space="0" w:color="auto"/>
                <w:bottom w:val="none" w:sz="0" w:space="0" w:color="auto"/>
                <w:right w:val="none" w:sz="0" w:space="0" w:color="auto"/>
              </w:divBdr>
              <w:divsChild>
                <w:div w:id="19426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87570">
      <w:bodyDiv w:val="1"/>
      <w:marLeft w:val="0"/>
      <w:marRight w:val="0"/>
      <w:marTop w:val="0"/>
      <w:marBottom w:val="0"/>
      <w:divBdr>
        <w:top w:val="none" w:sz="0" w:space="0" w:color="auto"/>
        <w:left w:val="none" w:sz="0" w:space="0" w:color="auto"/>
        <w:bottom w:val="none" w:sz="0" w:space="0" w:color="auto"/>
        <w:right w:val="none" w:sz="0" w:space="0" w:color="auto"/>
      </w:divBdr>
      <w:divsChild>
        <w:div w:id="1269582771">
          <w:marLeft w:val="0"/>
          <w:marRight w:val="0"/>
          <w:marTop w:val="0"/>
          <w:marBottom w:val="0"/>
          <w:divBdr>
            <w:top w:val="none" w:sz="0" w:space="0" w:color="auto"/>
            <w:left w:val="none" w:sz="0" w:space="0" w:color="auto"/>
            <w:bottom w:val="none" w:sz="0" w:space="0" w:color="auto"/>
            <w:right w:val="none" w:sz="0" w:space="0" w:color="auto"/>
          </w:divBdr>
          <w:divsChild>
            <w:div w:id="895554667">
              <w:marLeft w:val="0"/>
              <w:marRight w:val="0"/>
              <w:marTop w:val="0"/>
              <w:marBottom w:val="0"/>
              <w:divBdr>
                <w:top w:val="none" w:sz="0" w:space="0" w:color="auto"/>
                <w:left w:val="none" w:sz="0" w:space="0" w:color="auto"/>
                <w:bottom w:val="none" w:sz="0" w:space="0" w:color="auto"/>
                <w:right w:val="none" w:sz="0" w:space="0" w:color="auto"/>
              </w:divBdr>
              <w:divsChild>
                <w:div w:id="17723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13063">
      <w:bodyDiv w:val="1"/>
      <w:marLeft w:val="0"/>
      <w:marRight w:val="0"/>
      <w:marTop w:val="0"/>
      <w:marBottom w:val="0"/>
      <w:divBdr>
        <w:top w:val="none" w:sz="0" w:space="0" w:color="auto"/>
        <w:left w:val="none" w:sz="0" w:space="0" w:color="auto"/>
        <w:bottom w:val="none" w:sz="0" w:space="0" w:color="auto"/>
        <w:right w:val="none" w:sz="0" w:space="0" w:color="auto"/>
      </w:divBdr>
      <w:divsChild>
        <w:div w:id="2082366302">
          <w:marLeft w:val="0"/>
          <w:marRight w:val="0"/>
          <w:marTop w:val="0"/>
          <w:marBottom w:val="0"/>
          <w:divBdr>
            <w:top w:val="none" w:sz="0" w:space="0" w:color="auto"/>
            <w:left w:val="none" w:sz="0" w:space="0" w:color="auto"/>
            <w:bottom w:val="none" w:sz="0" w:space="0" w:color="auto"/>
            <w:right w:val="none" w:sz="0" w:space="0" w:color="auto"/>
          </w:divBdr>
          <w:divsChild>
            <w:div w:id="1170095935">
              <w:marLeft w:val="0"/>
              <w:marRight w:val="0"/>
              <w:marTop w:val="0"/>
              <w:marBottom w:val="0"/>
              <w:divBdr>
                <w:top w:val="none" w:sz="0" w:space="0" w:color="auto"/>
                <w:left w:val="none" w:sz="0" w:space="0" w:color="auto"/>
                <w:bottom w:val="none" w:sz="0" w:space="0" w:color="auto"/>
                <w:right w:val="none" w:sz="0" w:space="0" w:color="auto"/>
              </w:divBdr>
              <w:divsChild>
                <w:div w:id="16804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31129">
      <w:bodyDiv w:val="1"/>
      <w:marLeft w:val="0"/>
      <w:marRight w:val="0"/>
      <w:marTop w:val="0"/>
      <w:marBottom w:val="0"/>
      <w:divBdr>
        <w:top w:val="none" w:sz="0" w:space="0" w:color="auto"/>
        <w:left w:val="none" w:sz="0" w:space="0" w:color="auto"/>
        <w:bottom w:val="none" w:sz="0" w:space="0" w:color="auto"/>
        <w:right w:val="none" w:sz="0" w:space="0" w:color="auto"/>
      </w:divBdr>
      <w:divsChild>
        <w:div w:id="2063283542">
          <w:marLeft w:val="0"/>
          <w:marRight w:val="0"/>
          <w:marTop w:val="0"/>
          <w:marBottom w:val="0"/>
          <w:divBdr>
            <w:top w:val="none" w:sz="0" w:space="0" w:color="auto"/>
            <w:left w:val="none" w:sz="0" w:space="0" w:color="auto"/>
            <w:bottom w:val="none" w:sz="0" w:space="0" w:color="auto"/>
            <w:right w:val="none" w:sz="0" w:space="0" w:color="auto"/>
          </w:divBdr>
          <w:divsChild>
            <w:div w:id="1021206014">
              <w:marLeft w:val="0"/>
              <w:marRight w:val="0"/>
              <w:marTop w:val="0"/>
              <w:marBottom w:val="0"/>
              <w:divBdr>
                <w:top w:val="none" w:sz="0" w:space="0" w:color="auto"/>
                <w:left w:val="none" w:sz="0" w:space="0" w:color="auto"/>
                <w:bottom w:val="none" w:sz="0" w:space="0" w:color="auto"/>
                <w:right w:val="none" w:sz="0" w:space="0" w:color="auto"/>
              </w:divBdr>
              <w:divsChild>
                <w:div w:id="14366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9635">
      <w:bodyDiv w:val="1"/>
      <w:marLeft w:val="0"/>
      <w:marRight w:val="0"/>
      <w:marTop w:val="0"/>
      <w:marBottom w:val="0"/>
      <w:divBdr>
        <w:top w:val="none" w:sz="0" w:space="0" w:color="auto"/>
        <w:left w:val="none" w:sz="0" w:space="0" w:color="auto"/>
        <w:bottom w:val="none" w:sz="0" w:space="0" w:color="auto"/>
        <w:right w:val="none" w:sz="0" w:space="0" w:color="auto"/>
      </w:divBdr>
      <w:divsChild>
        <w:div w:id="1982073391">
          <w:marLeft w:val="0"/>
          <w:marRight w:val="0"/>
          <w:marTop w:val="0"/>
          <w:marBottom w:val="0"/>
          <w:divBdr>
            <w:top w:val="none" w:sz="0" w:space="0" w:color="auto"/>
            <w:left w:val="none" w:sz="0" w:space="0" w:color="auto"/>
            <w:bottom w:val="none" w:sz="0" w:space="0" w:color="auto"/>
            <w:right w:val="none" w:sz="0" w:space="0" w:color="auto"/>
          </w:divBdr>
          <w:divsChild>
            <w:div w:id="1602643905">
              <w:marLeft w:val="0"/>
              <w:marRight w:val="0"/>
              <w:marTop w:val="0"/>
              <w:marBottom w:val="0"/>
              <w:divBdr>
                <w:top w:val="none" w:sz="0" w:space="0" w:color="auto"/>
                <w:left w:val="none" w:sz="0" w:space="0" w:color="auto"/>
                <w:bottom w:val="none" w:sz="0" w:space="0" w:color="auto"/>
                <w:right w:val="none" w:sz="0" w:space="0" w:color="auto"/>
              </w:divBdr>
              <w:divsChild>
                <w:div w:id="10802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48969">
      <w:bodyDiv w:val="1"/>
      <w:marLeft w:val="0"/>
      <w:marRight w:val="0"/>
      <w:marTop w:val="0"/>
      <w:marBottom w:val="0"/>
      <w:divBdr>
        <w:top w:val="none" w:sz="0" w:space="0" w:color="auto"/>
        <w:left w:val="none" w:sz="0" w:space="0" w:color="auto"/>
        <w:bottom w:val="none" w:sz="0" w:space="0" w:color="auto"/>
        <w:right w:val="none" w:sz="0" w:space="0" w:color="auto"/>
      </w:divBdr>
      <w:divsChild>
        <w:div w:id="456220100">
          <w:marLeft w:val="0"/>
          <w:marRight w:val="0"/>
          <w:marTop w:val="0"/>
          <w:marBottom w:val="0"/>
          <w:divBdr>
            <w:top w:val="none" w:sz="0" w:space="0" w:color="auto"/>
            <w:left w:val="none" w:sz="0" w:space="0" w:color="auto"/>
            <w:bottom w:val="none" w:sz="0" w:space="0" w:color="auto"/>
            <w:right w:val="none" w:sz="0" w:space="0" w:color="auto"/>
          </w:divBdr>
          <w:divsChild>
            <w:div w:id="1350788644">
              <w:marLeft w:val="0"/>
              <w:marRight w:val="0"/>
              <w:marTop w:val="0"/>
              <w:marBottom w:val="0"/>
              <w:divBdr>
                <w:top w:val="none" w:sz="0" w:space="0" w:color="auto"/>
                <w:left w:val="none" w:sz="0" w:space="0" w:color="auto"/>
                <w:bottom w:val="none" w:sz="0" w:space="0" w:color="auto"/>
                <w:right w:val="none" w:sz="0" w:space="0" w:color="auto"/>
              </w:divBdr>
              <w:divsChild>
                <w:div w:id="8945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7516">
      <w:bodyDiv w:val="1"/>
      <w:marLeft w:val="0"/>
      <w:marRight w:val="0"/>
      <w:marTop w:val="0"/>
      <w:marBottom w:val="0"/>
      <w:divBdr>
        <w:top w:val="none" w:sz="0" w:space="0" w:color="auto"/>
        <w:left w:val="none" w:sz="0" w:space="0" w:color="auto"/>
        <w:bottom w:val="none" w:sz="0" w:space="0" w:color="auto"/>
        <w:right w:val="none" w:sz="0" w:space="0" w:color="auto"/>
      </w:divBdr>
      <w:divsChild>
        <w:div w:id="2078699460">
          <w:marLeft w:val="0"/>
          <w:marRight w:val="0"/>
          <w:marTop w:val="0"/>
          <w:marBottom w:val="0"/>
          <w:divBdr>
            <w:top w:val="none" w:sz="0" w:space="0" w:color="auto"/>
            <w:left w:val="none" w:sz="0" w:space="0" w:color="auto"/>
            <w:bottom w:val="none" w:sz="0" w:space="0" w:color="auto"/>
            <w:right w:val="none" w:sz="0" w:space="0" w:color="auto"/>
          </w:divBdr>
          <w:divsChild>
            <w:div w:id="1695838309">
              <w:marLeft w:val="0"/>
              <w:marRight w:val="0"/>
              <w:marTop w:val="0"/>
              <w:marBottom w:val="0"/>
              <w:divBdr>
                <w:top w:val="none" w:sz="0" w:space="0" w:color="auto"/>
                <w:left w:val="none" w:sz="0" w:space="0" w:color="auto"/>
                <w:bottom w:val="none" w:sz="0" w:space="0" w:color="auto"/>
                <w:right w:val="none" w:sz="0" w:space="0" w:color="auto"/>
              </w:divBdr>
              <w:divsChild>
                <w:div w:id="1537424327">
                  <w:marLeft w:val="0"/>
                  <w:marRight w:val="0"/>
                  <w:marTop w:val="0"/>
                  <w:marBottom w:val="0"/>
                  <w:divBdr>
                    <w:top w:val="none" w:sz="0" w:space="0" w:color="auto"/>
                    <w:left w:val="none" w:sz="0" w:space="0" w:color="auto"/>
                    <w:bottom w:val="none" w:sz="0" w:space="0" w:color="auto"/>
                    <w:right w:val="none" w:sz="0" w:space="0" w:color="auto"/>
                  </w:divBdr>
                  <w:divsChild>
                    <w:div w:id="10883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94334">
      <w:bodyDiv w:val="1"/>
      <w:marLeft w:val="0"/>
      <w:marRight w:val="0"/>
      <w:marTop w:val="0"/>
      <w:marBottom w:val="0"/>
      <w:divBdr>
        <w:top w:val="none" w:sz="0" w:space="0" w:color="auto"/>
        <w:left w:val="none" w:sz="0" w:space="0" w:color="auto"/>
        <w:bottom w:val="none" w:sz="0" w:space="0" w:color="auto"/>
        <w:right w:val="none" w:sz="0" w:space="0" w:color="auto"/>
      </w:divBdr>
      <w:divsChild>
        <w:div w:id="1578324559">
          <w:marLeft w:val="0"/>
          <w:marRight w:val="0"/>
          <w:marTop w:val="0"/>
          <w:marBottom w:val="0"/>
          <w:divBdr>
            <w:top w:val="none" w:sz="0" w:space="0" w:color="auto"/>
            <w:left w:val="none" w:sz="0" w:space="0" w:color="auto"/>
            <w:bottom w:val="none" w:sz="0" w:space="0" w:color="auto"/>
            <w:right w:val="none" w:sz="0" w:space="0" w:color="auto"/>
          </w:divBdr>
          <w:divsChild>
            <w:div w:id="1002439593">
              <w:marLeft w:val="0"/>
              <w:marRight w:val="0"/>
              <w:marTop w:val="0"/>
              <w:marBottom w:val="0"/>
              <w:divBdr>
                <w:top w:val="none" w:sz="0" w:space="0" w:color="auto"/>
                <w:left w:val="none" w:sz="0" w:space="0" w:color="auto"/>
                <w:bottom w:val="none" w:sz="0" w:space="0" w:color="auto"/>
                <w:right w:val="none" w:sz="0" w:space="0" w:color="auto"/>
              </w:divBdr>
              <w:divsChild>
                <w:div w:id="1272863261">
                  <w:marLeft w:val="0"/>
                  <w:marRight w:val="0"/>
                  <w:marTop w:val="0"/>
                  <w:marBottom w:val="0"/>
                  <w:divBdr>
                    <w:top w:val="none" w:sz="0" w:space="0" w:color="auto"/>
                    <w:left w:val="none" w:sz="0" w:space="0" w:color="auto"/>
                    <w:bottom w:val="none" w:sz="0" w:space="0" w:color="auto"/>
                    <w:right w:val="none" w:sz="0" w:space="0" w:color="auto"/>
                  </w:divBdr>
                </w:div>
              </w:divsChild>
            </w:div>
            <w:div w:id="339432830">
              <w:marLeft w:val="0"/>
              <w:marRight w:val="0"/>
              <w:marTop w:val="0"/>
              <w:marBottom w:val="0"/>
              <w:divBdr>
                <w:top w:val="none" w:sz="0" w:space="0" w:color="auto"/>
                <w:left w:val="none" w:sz="0" w:space="0" w:color="auto"/>
                <w:bottom w:val="none" w:sz="0" w:space="0" w:color="auto"/>
                <w:right w:val="none" w:sz="0" w:space="0" w:color="auto"/>
              </w:divBdr>
              <w:divsChild>
                <w:div w:id="1744719828">
                  <w:marLeft w:val="0"/>
                  <w:marRight w:val="0"/>
                  <w:marTop w:val="0"/>
                  <w:marBottom w:val="0"/>
                  <w:divBdr>
                    <w:top w:val="none" w:sz="0" w:space="0" w:color="auto"/>
                    <w:left w:val="none" w:sz="0" w:space="0" w:color="auto"/>
                    <w:bottom w:val="none" w:sz="0" w:space="0" w:color="auto"/>
                    <w:right w:val="none" w:sz="0" w:space="0" w:color="auto"/>
                  </w:divBdr>
                </w:div>
              </w:divsChild>
            </w:div>
            <w:div w:id="302197018">
              <w:marLeft w:val="0"/>
              <w:marRight w:val="0"/>
              <w:marTop w:val="0"/>
              <w:marBottom w:val="0"/>
              <w:divBdr>
                <w:top w:val="none" w:sz="0" w:space="0" w:color="auto"/>
                <w:left w:val="none" w:sz="0" w:space="0" w:color="auto"/>
                <w:bottom w:val="none" w:sz="0" w:space="0" w:color="auto"/>
                <w:right w:val="none" w:sz="0" w:space="0" w:color="auto"/>
              </w:divBdr>
              <w:divsChild>
                <w:div w:id="1973821793">
                  <w:marLeft w:val="0"/>
                  <w:marRight w:val="0"/>
                  <w:marTop w:val="0"/>
                  <w:marBottom w:val="0"/>
                  <w:divBdr>
                    <w:top w:val="none" w:sz="0" w:space="0" w:color="auto"/>
                    <w:left w:val="none" w:sz="0" w:space="0" w:color="auto"/>
                    <w:bottom w:val="none" w:sz="0" w:space="0" w:color="auto"/>
                    <w:right w:val="none" w:sz="0" w:space="0" w:color="auto"/>
                  </w:divBdr>
                </w:div>
              </w:divsChild>
            </w:div>
            <w:div w:id="1125276679">
              <w:marLeft w:val="0"/>
              <w:marRight w:val="0"/>
              <w:marTop w:val="0"/>
              <w:marBottom w:val="0"/>
              <w:divBdr>
                <w:top w:val="none" w:sz="0" w:space="0" w:color="auto"/>
                <w:left w:val="none" w:sz="0" w:space="0" w:color="auto"/>
                <w:bottom w:val="none" w:sz="0" w:space="0" w:color="auto"/>
                <w:right w:val="none" w:sz="0" w:space="0" w:color="auto"/>
              </w:divBdr>
              <w:divsChild>
                <w:div w:id="1842699382">
                  <w:marLeft w:val="0"/>
                  <w:marRight w:val="0"/>
                  <w:marTop w:val="0"/>
                  <w:marBottom w:val="0"/>
                  <w:divBdr>
                    <w:top w:val="none" w:sz="0" w:space="0" w:color="auto"/>
                    <w:left w:val="none" w:sz="0" w:space="0" w:color="auto"/>
                    <w:bottom w:val="none" w:sz="0" w:space="0" w:color="auto"/>
                    <w:right w:val="none" w:sz="0" w:space="0" w:color="auto"/>
                  </w:divBdr>
                </w:div>
              </w:divsChild>
            </w:div>
            <w:div w:id="599340459">
              <w:marLeft w:val="0"/>
              <w:marRight w:val="0"/>
              <w:marTop w:val="0"/>
              <w:marBottom w:val="0"/>
              <w:divBdr>
                <w:top w:val="none" w:sz="0" w:space="0" w:color="auto"/>
                <w:left w:val="none" w:sz="0" w:space="0" w:color="auto"/>
                <w:bottom w:val="none" w:sz="0" w:space="0" w:color="auto"/>
                <w:right w:val="none" w:sz="0" w:space="0" w:color="auto"/>
              </w:divBdr>
              <w:divsChild>
                <w:div w:id="452527859">
                  <w:marLeft w:val="0"/>
                  <w:marRight w:val="0"/>
                  <w:marTop w:val="0"/>
                  <w:marBottom w:val="0"/>
                  <w:divBdr>
                    <w:top w:val="none" w:sz="0" w:space="0" w:color="auto"/>
                    <w:left w:val="none" w:sz="0" w:space="0" w:color="auto"/>
                    <w:bottom w:val="none" w:sz="0" w:space="0" w:color="auto"/>
                    <w:right w:val="none" w:sz="0" w:space="0" w:color="auto"/>
                  </w:divBdr>
                </w:div>
              </w:divsChild>
            </w:div>
            <w:div w:id="1753964106">
              <w:marLeft w:val="0"/>
              <w:marRight w:val="0"/>
              <w:marTop w:val="0"/>
              <w:marBottom w:val="0"/>
              <w:divBdr>
                <w:top w:val="none" w:sz="0" w:space="0" w:color="auto"/>
                <w:left w:val="none" w:sz="0" w:space="0" w:color="auto"/>
                <w:bottom w:val="none" w:sz="0" w:space="0" w:color="auto"/>
                <w:right w:val="none" w:sz="0" w:space="0" w:color="auto"/>
              </w:divBdr>
              <w:divsChild>
                <w:div w:id="2119324053">
                  <w:marLeft w:val="0"/>
                  <w:marRight w:val="0"/>
                  <w:marTop w:val="0"/>
                  <w:marBottom w:val="0"/>
                  <w:divBdr>
                    <w:top w:val="none" w:sz="0" w:space="0" w:color="auto"/>
                    <w:left w:val="none" w:sz="0" w:space="0" w:color="auto"/>
                    <w:bottom w:val="none" w:sz="0" w:space="0" w:color="auto"/>
                    <w:right w:val="none" w:sz="0" w:space="0" w:color="auto"/>
                  </w:divBdr>
                </w:div>
              </w:divsChild>
            </w:div>
            <w:div w:id="293755975">
              <w:marLeft w:val="0"/>
              <w:marRight w:val="0"/>
              <w:marTop w:val="0"/>
              <w:marBottom w:val="0"/>
              <w:divBdr>
                <w:top w:val="none" w:sz="0" w:space="0" w:color="auto"/>
                <w:left w:val="none" w:sz="0" w:space="0" w:color="auto"/>
                <w:bottom w:val="none" w:sz="0" w:space="0" w:color="auto"/>
                <w:right w:val="none" w:sz="0" w:space="0" w:color="auto"/>
              </w:divBdr>
              <w:divsChild>
                <w:div w:id="1857885493">
                  <w:marLeft w:val="0"/>
                  <w:marRight w:val="0"/>
                  <w:marTop w:val="0"/>
                  <w:marBottom w:val="0"/>
                  <w:divBdr>
                    <w:top w:val="none" w:sz="0" w:space="0" w:color="auto"/>
                    <w:left w:val="none" w:sz="0" w:space="0" w:color="auto"/>
                    <w:bottom w:val="none" w:sz="0" w:space="0" w:color="auto"/>
                    <w:right w:val="none" w:sz="0" w:space="0" w:color="auto"/>
                  </w:divBdr>
                </w:div>
              </w:divsChild>
            </w:div>
            <w:div w:id="1499267751">
              <w:marLeft w:val="0"/>
              <w:marRight w:val="0"/>
              <w:marTop w:val="0"/>
              <w:marBottom w:val="0"/>
              <w:divBdr>
                <w:top w:val="none" w:sz="0" w:space="0" w:color="auto"/>
                <w:left w:val="none" w:sz="0" w:space="0" w:color="auto"/>
                <w:bottom w:val="none" w:sz="0" w:space="0" w:color="auto"/>
                <w:right w:val="none" w:sz="0" w:space="0" w:color="auto"/>
              </w:divBdr>
              <w:divsChild>
                <w:div w:id="1150438231">
                  <w:marLeft w:val="0"/>
                  <w:marRight w:val="0"/>
                  <w:marTop w:val="0"/>
                  <w:marBottom w:val="0"/>
                  <w:divBdr>
                    <w:top w:val="none" w:sz="0" w:space="0" w:color="auto"/>
                    <w:left w:val="none" w:sz="0" w:space="0" w:color="auto"/>
                    <w:bottom w:val="none" w:sz="0" w:space="0" w:color="auto"/>
                    <w:right w:val="none" w:sz="0" w:space="0" w:color="auto"/>
                  </w:divBdr>
                </w:div>
              </w:divsChild>
            </w:div>
            <w:div w:id="474878807">
              <w:marLeft w:val="0"/>
              <w:marRight w:val="0"/>
              <w:marTop w:val="0"/>
              <w:marBottom w:val="0"/>
              <w:divBdr>
                <w:top w:val="none" w:sz="0" w:space="0" w:color="auto"/>
                <w:left w:val="none" w:sz="0" w:space="0" w:color="auto"/>
                <w:bottom w:val="none" w:sz="0" w:space="0" w:color="auto"/>
                <w:right w:val="none" w:sz="0" w:space="0" w:color="auto"/>
              </w:divBdr>
              <w:divsChild>
                <w:div w:id="1245409389">
                  <w:marLeft w:val="0"/>
                  <w:marRight w:val="0"/>
                  <w:marTop w:val="0"/>
                  <w:marBottom w:val="0"/>
                  <w:divBdr>
                    <w:top w:val="none" w:sz="0" w:space="0" w:color="auto"/>
                    <w:left w:val="none" w:sz="0" w:space="0" w:color="auto"/>
                    <w:bottom w:val="none" w:sz="0" w:space="0" w:color="auto"/>
                    <w:right w:val="none" w:sz="0" w:space="0" w:color="auto"/>
                  </w:divBdr>
                </w:div>
              </w:divsChild>
            </w:div>
            <w:div w:id="112135908">
              <w:marLeft w:val="0"/>
              <w:marRight w:val="0"/>
              <w:marTop w:val="0"/>
              <w:marBottom w:val="0"/>
              <w:divBdr>
                <w:top w:val="none" w:sz="0" w:space="0" w:color="auto"/>
                <w:left w:val="none" w:sz="0" w:space="0" w:color="auto"/>
                <w:bottom w:val="none" w:sz="0" w:space="0" w:color="auto"/>
                <w:right w:val="none" w:sz="0" w:space="0" w:color="auto"/>
              </w:divBdr>
              <w:divsChild>
                <w:div w:id="1884556422">
                  <w:marLeft w:val="0"/>
                  <w:marRight w:val="0"/>
                  <w:marTop w:val="0"/>
                  <w:marBottom w:val="0"/>
                  <w:divBdr>
                    <w:top w:val="none" w:sz="0" w:space="0" w:color="auto"/>
                    <w:left w:val="none" w:sz="0" w:space="0" w:color="auto"/>
                    <w:bottom w:val="none" w:sz="0" w:space="0" w:color="auto"/>
                    <w:right w:val="none" w:sz="0" w:space="0" w:color="auto"/>
                  </w:divBdr>
                </w:div>
              </w:divsChild>
            </w:div>
            <w:div w:id="385842148">
              <w:marLeft w:val="0"/>
              <w:marRight w:val="0"/>
              <w:marTop w:val="0"/>
              <w:marBottom w:val="0"/>
              <w:divBdr>
                <w:top w:val="none" w:sz="0" w:space="0" w:color="auto"/>
                <w:left w:val="none" w:sz="0" w:space="0" w:color="auto"/>
                <w:bottom w:val="none" w:sz="0" w:space="0" w:color="auto"/>
                <w:right w:val="none" w:sz="0" w:space="0" w:color="auto"/>
              </w:divBdr>
              <w:divsChild>
                <w:div w:id="1410804930">
                  <w:marLeft w:val="0"/>
                  <w:marRight w:val="0"/>
                  <w:marTop w:val="0"/>
                  <w:marBottom w:val="0"/>
                  <w:divBdr>
                    <w:top w:val="none" w:sz="0" w:space="0" w:color="auto"/>
                    <w:left w:val="none" w:sz="0" w:space="0" w:color="auto"/>
                    <w:bottom w:val="none" w:sz="0" w:space="0" w:color="auto"/>
                    <w:right w:val="none" w:sz="0" w:space="0" w:color="auto"/>
                  </w:divBdr>
                </w:div>
              </w:divsChild>
            </w:div>
            <w:div w:id="935987725">
              <w:marLeft w:val="0"/>
              <w:marRight w:val="0"/>
              <w:marTop w:val="0"/>
              <w:marBottom w:val="0"/>
              <w:divBdr>
                <w:top w:val="none" w:sz="0" w:space="0" w:color="auto"/>
                <w:left w:val="none" w:sz="0" w:space="0" w:color="auto"/>
                <w:bottom w:val="none" w:sz="0" w:space="0" w:color="auto"/>
                <w:right w:val="none" w:sz="0" w:space="0" w:color="auto"/>
              </w:divBdr>
              <w:divsChild>
                <w:div w:id="1958247761">
                  <w:marLeft w:val="0"/>
                  <w:marRight w:val="0"/>
                  <w:marTop w:val="0"/>
                  <w:marBottom w:val="0"/>
                  <w:divBdr>
                    <w:top w:val="none" w:sz="0" w:space="0" w:color="auto"/>
                    <w:left w:val="none" w:sz="0" w:space="0" w:color="auto"/>
                    <w:bottom w:val="none" w:sz="0" w:space="0" w:color="auto"/>
                    <w:right w:val="none" w:sz="0" w:space="0" w:color="auto"/>
                  </w:divBdr>
                </w:div>
              </w:divsChild>
            </w:div>
            <w:div w:id="436828861">
              <w:marLeft w:val="0"/>
              <w:marRight w:val="0"/>
              <w:marTop w:val="0"/>
              <w:marBottom w:val="0"/>
              <w:divBdr>
                <w:top w:val="none" w:sz="0" w:space="0" w:color="auto"/>
                <w:left w:val="none" w:sz="0" w:space="0" w:color="auto"/>
                <w:bottom w:val="none" w:sz="0" w:space="0" w:color="auto"/>
                <w:right w:val="none" w:sz="0" w:space="0" w:color="auto"/>
              </w:divBdr>
              <w:divsChild>
                <w:div w:id="6466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1879">
      <w:bodyDiv w:val="1"/>
      <w:marLeft w:val="0"/>
      <w:marRight w:val="0"/>
      <w:marTop w:val="0"/>
      <w:marBottom w:val="0"/>
      <w:divBdr>
        <w:top w:val="none" w:sz="0" w:space="0" w:color="auto"/>
        <w:left w:val="none" w:sz="0" w:space="0" w:color="auto"/>
        <w:bottom w:val="none" w:sz="0" w:space="0" w:color="auto"/>
        <w:right w:val="none" w:sz="0" w:space="0" w:color="auto"/>
      </w:divBdr>
      <w:divsChild>
        <w:div w:id="1598712715">
          <w:marLeft w:val="0"/>
          <w:marRight w:val="0"/>
          <w:marTop w:val="0"/>
          <w:marBottom w:val="0"/>
          <w:divBdr>
            <w:top w:val="none" w:sz="0" w:space="0" w:color="auto"/>
            <w:left w:val="none" w:sz="0" w:space="0" w:color="auto"/>
            <w:bottom w:val="none" w:sz="0" w:space="0" w:color="auto"/>
            <w:right w:val="none" w:sz="0" w:space="0" w:color="auto"/>
          </w:divBdr>
          <w:divsChild>
            <w:div w:id="629045856">
              <w:marLeft w:val="0"/>
              <w:marRight w:val="0"/>
              <w:marTop w:val="0"/>
              <w:marBottom w:val="0"/>
              <w:divBdr>
                <w:top w:val="none" w:sz="0" w:space="0" w:color="auto"/>
                <w:left w:val="none" w:sz="0" w:space="0" w:color="auto"/>
                <w:bottom w:val="none" w:sz="0" w:space="0" w:color="auto"/>
                <w:right w:val="none" w:sz="0" w:space="0" w:color="auto"/>
              </w:divBdr>
              <w:divsChild>
                <w:div w:id="6687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507">
      <w:bodyDiv w:val="1"/>
      <w:marLeft w:val="0"/>
      <w:marRight w:val="0"/>
      <w:marTop w:val="0"/>
      <w:marBottom w:val="0"/>
      <w:divBdr>
        <w:top w:val="none" w:sz="0" w:space="0" w:color="auto"/>
        <w:left w:val="none" w:sz="0" w:space="0" w:color="auto"/>
        <w:bottom w:val="none" w:sz="0" w:space="0" w:color="auto"/>
        <w:right w:val="none" w:sz="0" w:space="0" w:color="auto"/>
      </w:divBdr>
      <w:divsChild>
        <w:div w:id="694579810">
          <w:marLeft w:val="0"/>
          <w:marRight w:val="0"/>
          <w:marTop w:val="0"/>
          <w:marBottom w:val="0"/>
          <w:divBdr>
            <w:top w:val="none" w:sz="0" w:space="0" w:color="auto"/>
            <w:left w:val="none" w:sz="0" w:space="0" w:color="auto"/>
            <w:bottom w:val="none" w:sz="0" w:space="0" w:color="auto"/>
            <w:right w:val="none" w:sz="0" w:space="0" w:color="auto"/>
          </w:divBdr>
          <w:divsChild>
            <w:div w:id="1681202302">
              <w:marLeft w:val="0"/>
              <w:marRight w:val="0"/>
              <w:marTop w:val="0"/>
              <w:marBottom w:val="0"/>
              <w:divBdr>
                <w:top w:val="none" w:sz="0" w:space="0" w:color="auto"/>
                <w:left w:val="none" w:sz="0" w:space="0" w:color="auto"/>
                <w:bottom w:val="none" w:sz="0" w:space="0" w:color="auto"/>
                <w:right w:val="none" w:sz="0" w:space="0" w:color="auto"/>
              </w:divBdr>
              <w:divsChild>
                <w:div w:id="1957636945">
                  <w:marLeft w:val="0"/>
                  <w:marRight w:val="0"/>
                  <w:marTop w:val="0"/>
                  <w:marBottom w:val="0"/>
                  <w:divBdr>
                    <w:top w:val="none" w:sz="0" w:space="0" w:color="auto"/>
                    <w:left w:val="none" w:sz="0" w:space="0" w:color="auto"/>
                    <w:bottom w:val="none" w:sz="0" w:space="0" w:color="auto"/>
                    <w:right w:val="none" w:sz="0" w:space="0" w:color="auto"/>
                  </w:divBdr>
                  <w:divsChild>
                    <w:div w:id="65681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78755">
      <w:bodyDiv w:val="1"/>
      <w:marLeft w:val="0"/>
      <w:marRight w:val="0"/>
      <w:marTop w:val="0"/>
      <w:marBottom w:val="0"/>
      <w:divBdr>
        <w:top w:val="none" w:sz="0" w:space="0" w:color="auto"/>
        <w:left w:val="none" w:sz="0" w:space="0" w:color="auto"/>
        <w:bottom w:val="none" w:sz="0" w:space="0" w:color="auto"/>
        <w:right w:val="none" w:sz="0" w:space="0" w:color="auto"/>
      </w:divBdr>
      <w:divsChild>
        <w:div w:id="393430393">
          <w:marLeft w:val="0"/>
          <w:marRight w:val="0"/>
          <w:marTop w:val="0"/>
          <w:marBottom w:val="0"/>
          <w:divBdr>
            <w:top w:val="none" w:sz="0" w:space="0" w:color="auto"/>
            <w:left w:val="none" w:sz="0" w:space="0" w:color="auto"/>
            <w:bottom w:val="none" w:sz="0" w:space="0" w:color="auto"/>
            <w:right w:val="none" w:sz="0" w:space="0" w:color="auto"/>
          </w:divBdr>
          <w:divsChild>
            <w:div w:id="1007832083">
              <w:marLeft w:val="0"/>
              <w:marRight w:val="0"/>
              <w:marTop w:val="0"/>
              <w:marBottom w:val="0"/>
              <w:divBdr>
                <w:top w:val="none" w:sz="0" w:space="0" w:color="auto"/>
                <w:left w:val="none" w:sz="0" w:space="0" w:color="auto"/>
                <w:bottom w:val="none" w:sz="0" w:space="0" w:color="auto"/>
                <w:right w:val="none" w:sz="0" w:space="0" w:color="auto"/>
              </w:divBdr>
              <w:divsChild>
                <w:div w:id="13671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79540">
      <w:bodyDiv w:val="1"/>
      <w:marLeft w:val="0"/>
      <w:marRight w:val="0"/>
      <w:marTop w:val="0"/>
      <w:marBottom w:val="0"/>
      <w:divBdr>
        <w:top w:val="none" w:sz="0" w:space="0" w:color="auto"/>
        <w:left w:val="none" w:sz="0" w:space="0" w:color="auto"/>
        <w:bottom w:val="none" w:sz="0" w:space="0" w:color="auto"/>
        <w:right w:val="none" w:sz="0" w:space="0" w:color="auto"/>
      </w:divBdr>
      <w:divsChild>
        <w:div w:id="1808356954">
          <w:marLeft w:val="0"/>
          <w:marRight w:val="0"/>
          <w:marTop w:val="0"/>
          <w:marBottom w:val="0"/>
          <w:divBdr>
            <w:top w:val="none" w:sz="0" w:space="0" w:color="auto"/>
            <w:left w:val="none" w:sz="0" w:space="0" w:color="auto"/>
            <w:bottom w:val="none" w:sz="0" w:space="0" w:color="auto"/>
            <w:right w:val="none" w:sz="0" w:space="0" w:color="auto"/>
          </w:divBdr>
          <w:divsChild>
            <w:div w:id="1072505738">
              <w:marLeft w:val="0"/>
              <w:marRight w:val="0"/>
              <w:marTop w:val="0"/>
              <w:marBottom w:val="0"/>
              <w:divBdr>
                <w:top w:val="none" w:sz="0" w:space="0" w:color="auto"/>
                <w:left w:val="none" w:sz="0" w:space="0" w:color="auto"/>
                <w:bottom w:val="none" w:sz="0" w:space="0" w:color="auto"/>
                <w:right w:val="none" w:sz="0" w:space="0" w:color="auto"/>
              </w:divBdr>
              <w:divsChild>
                <w:div w:id="8219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30073">
      <w:bodyDiv w:val="1"/>
      <w:marLeft w:val="0"/>
      <w:marRight w:val="0"/>
      <w:marTop w:val="0"/>
      <w:marBottom w:val="0"/>
      <w:divBdr>
        <w:top w:val="none" w:sz="0" w:space="0" w:color="auto"/>
        <w:left w:val="none" w:sz="0" w:space="0" w:color="auto"/>
        <w:bottom w:val="none" w:sz="0" w:space="0" w:color="auto"/>
        <w:right w:val="none" w:sz="0" w:space="0" w:color="auto"/>
      </w:divBdr>
      <w:divsChild>
        <w:div w:id="324551220">
          <w:marLeft w:val="0"/>
          <w:marRight w:val="0"/>
          <w:marTop w:val="0"/>
          <w:marBottom w:val="0"/>
          <w:divBdr>
            <w:top w:val="none" w:sz="0" w:space="0" w:color="auto"/>
            <w:left w:val="none" w:sz="0" w:space="0" w:color="auto"/>
            <w:bottom w:val="none" w:sz="0" w:space="0" w:color="auto"/>
            <w:right w:val="none" w:sz="0" w:space="0" w:color="auto"/>
          </w:divBdr>
          <w:divsChild>
            <w:div w:id="1892156640">
              <w:marLeft w:val="0"/>
              <w:marRight w:val="0"/>
              <w:marTop w:val="0"/>
              <w:marBottom w:val="0"/>
              <w:divBdr>
                <w:top w:val="none" w:sz="0" w:space="0" w:color="auto"/>
                <w:left w:val="none" w:sz="0" w:space="0" w:color="auto"/>
                <w:bottom w:val="none" w:sz="0" w:space="0" w:color="auto"/>
                <w:right w:val="none" w:sz="0" w:space="0" w:color="auto"/>
              </w:divBdr>
              <w:divsChild>
                <w:div w:id="1779717282">
                  <w:marLeft w:val="0"/>
                  <w:marRight w:val="0"/>
                  <w:marTop w:val="0"/>
                  <w:marBottom w:val="0"/>
                  <w:divBdr>
                    <w:top w:val="none" w:sz="0" w:space="0" w:color="auto"/>
                    <w:left w:val="none" w:sz="0" w:space="0" w:color="auto"/>
                    <w:bottom w:val="none" w:sz="0" w:space="0" w:color="auto"/>
                    <w:right w:val="none" w:sz="0" w:space="0" w:color="auto"/>
                  </w:divBdr>
                  <w:divsChild>
                    <w:div w:id="3807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66012">
      <w:bodyDiv w:val="1"/>
      <w:marLeft w:val="0"/>
      <w:marRight w:val="0"/>
      <w:marTop w:val="0"/>
      <w:marBottom w:val="0"/>
      <w:divBdr>
        <w:top w:val="none" w:sz="0" w:space="0" w:color="auto"/>
        <w:left w:val="none" w:sz="0" w:space="0" w:color="auto"/>
        <w:bottom w:val="none" w:sz="0" w:space="0" w:color="auto"/>
        <w:right w:val="none" w:sz="0" w:space="0" w:color="auto"/>
      </w:divBdr>
      <w:divsChild>
        <w:div w:id="2071725846">
          <w:marLeft w:val="0"/>
          <w:marRight w:val="0"/>
          <w:marTop w:val="0"/>
          <w:marBottom w:val="0"/>
          <w:divBdr>
            <w:top w:val="none" w:sz="0" w:space="0" w:color="auto"/>
            <w:left w:val="none" w:sz="0" w:space="0" w:color="auto"/>
            <w:bottom w:val="none" w:sz="0" w:space="0" w:color="auto"/>
            <w:right w:val="none" w:sz="0" w:space="0" w:color="auto"/>
          </w:divBdr>
          <w:divsChild>
            <w:div w:id="936253358">
              <w:marLeft w:val="0"/>
              <w:marRight w:val="0"/>
              <w:marTop w:val="0"/>
              <w:marBottom w:val="0"/>
              <w:divBdr>
                <w:top w:val="none" w:sz="0" w:space="0" w:color="auto"/>
                <w:left w:val="none" w:sz="0" w:space="0" w:color="auto"/>
                <w:bottom w:val="none" w:sz="0" w:space="0" w:color="auto"/>
                <w:right w:val="none" w:sz="0" w:space="0" w:color="auto"/>
              </w:divBdr>
              <w:divsChild>
                <w:div w:id="4146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93108">
      <w:bodyDiv w:val="1"/>
      <w:marLeft w:val="0"/>
      <w:marRight w:val="0"/>
      <w:marTop w:val="0"/>
      <w:marBottom w:val="0"/>
      <w:divBdr>
        <w:top w:val="none" w:sz="0" w:space="0" w:color="auto"/>
        <w:left w:val="none" w:sz="0" w:space="0" w:color="auto"/>
        <w:bottom w:val="none" w:sz="0" w:space="0" w:color="auto"/>
        <w:right w:val="none" w:sz="0" w:space="0" w:color="auto"/>
      </w:divBdr>
      <w:divsChild>
        <w:div w:id="20398370">
          <w:marLeft w:val="0"/>
          <w:marRight w:val="0"/>
          <w:marTop w:val="0"/>
          <w:marBottom w:val="0"/>
          <w:divBdr>
            <w:top w:val="none" w:sz="0" w:space="0" w:color="auto"/>
            <w:left w:val="none" w:sz="0" w:space="0" w:color="auto"/>
            <w:bottom w:val="none" w:sz="0" w:space="0" w:color="auto"/>
            <w:right w:val="none" w:sz="0" w:space="0" w:color="auto"/>
          </w:divBdr>
          <w:divsChild>
            <w:div w:id="1563364186">
              <w:marLeft w:val="0"/>
              <w:marRight w:val="0"/>
              <w:marTop w:val="0"/>
              <w:marBottom w:val="0"/>
              <w:divBdr>
                <w:top w:val="none" w:sz="0" w:space="0" w:color="auto"/>
                <w:left w:val="none" w:sz="0" w:space="0" w:color="auto"/>
                <w:bottom w:val="none" w:sz="0" w:space="0" w:color="auto"/>
                <w:right w:val="none" w:sz="0" w:space="0" w:color="auto"/>
              </w:divBdr>
              <w:divsChild>
                <w:div w:id="57018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46682">
      <w:bodyDiv w:val="1"/>
      <w:marLeft w:val="0"/>
      <w:marRight w:val="0"/>
      <w:marTop w:val="0"/>
      <w:marBottom w:val="0"/>
      <w:divBdr>
        <w:top w:val="none" w:sz="0" w:space="0" w:color="auto"/>
        <w:left w:val="none" w:sz="0" w:space="0" w:color="auto"/>
        <w:bottom w:val="none" w:sz="0" w:space="0" w:color="auto"/>
        <w:right w:val="none" w:sz="0" w:space="0" w:color="auto"/>
      </w:divBdr>
      <w:divsChild>
        <w:div w:id="2106655279">
          <w:marLeft w:val="0"/>
          <w:marRight w:val="0"/>
          <w:marTop w:val="0"/>
          <w:marBottom w:val="0"/>
          <w:divBdr>
            <w:top w:val="none" w:sz="0" w:space="0" w:color="auto"/>
            <w:left w:val="none" w:sz="0" w:space="0" w:color="auto"/>
            <w:bottom w:val="none" w:sz="0" w:space="0" w:color="auto"/>
            <w:right w:val="none" w:sz="0" w:space="0" w:color="auto"/>
          </w:divBdr>
          <w:divsChild>
            <w:div w:id="1776754883">
              <w:marLeft w:val="0"/>
              <w:marRight w:val="0"/>
              <w:marTop w:val="0"/>
              <w:marBottom w:val="0"/>
              <w:divBdr>
                <w:top w:val="none" w:sz="0" w:space="0" w:color="auto"/>
                <w:left w:val="none" w:sz="0" w:space="0" w:color="auto"/>
                <w:bottom w:val="none" w:sz="0" w:space="0" w:color="auto"/>
                <w:right w:val="none" w:sz="0" w:space="0" w:color="auto"/>
              </w:divBdr>
              <w:divsChild>
                <w:div w:id="14026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47567">
      <w:bodyDiv w:val="1"/>
      <w:marLeft w:val="0"/>
      <w:marRight w:val="0"/>
      <w:marTop w:val="0"/>
      <w:marBottom w:val="0"/>
      <w:divBdr>
        <w:top w:val="none" w:sz="0" w:space="0" w:color="auto"/>
        <w:left w:val="none" w:sz="0" w:space="0" w:color="auto"/>
        <w:bottom w:val="none" w:sz="0" w:space="0" w:color="auto"/>
        <w:right w:val="none" w:sz="0" w:space="0" w:color="auto"/>
      </w:divBdr>
      <w:divsChild>
        <w:div w:id="1602684313">
          <w:marLeft w:val="0"/>
          <w:marRight w:val="0"/>
          <w:marTop w:val="0"/>
          <w:marBottom w:val="0"/>
          <w:divBdr>
            <w:top w:val="none" w:sz="0" w:space="0" w:color="auto"/>
            <w:left w:val="none" w:sz="0" w:space="0" w:color="auto"/>
            <w:bottom w:val="none" w:sz="0" w:space="0" w:color="auto"/>
            <w:right w:val="none" w:sz="0" w:space="0" w:color="auto"/>
          </w:divBdr>
          <w:divsChild>
            <w:div w:id="14769324">
              <w:marLeft w:val="0"/>
              <w:marRight w:val="0"/>
              <w:marTop w:val="0"/>
              <w:marBottom w:val="0"/>
              <w:divBdr>
                <w:top w:val="none" w:sz="0" w:space="0" w:color="auto"/>
                <w:left w:val="none" w:sz="0" w:space="0" w:color="auto"/>
                <w:bottom w:val="none" w:sz="0" w:space="0" w:color="auto"/>
                <w:right w:val="none" w:sz="0" w:space="0" w:color="auto"/>
              </w:divBdr>
              <w:divsChild>
                <w:div w:id="19582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16563">
      <w:bodyDiv w:val="1"/>
      <w:marLeft w:val="0"/>
      <w:marRight w:val="0"/>
      <w:marTop w:val="0"/>
      <w:marBottom w:val="0"/>
      <w:divBdr>
        <w:top w:val="none" w:sz="0" w:space="0" w:color="auto"/>
        <w:left w:val="none" w:sz="0" w:space="0" w:color="auto"/>
        <w:bottom w:val="none" w:sz="0" w:space="0" w:color="auto"/>
        <w:right w:val="none" w:sz="0" w:space="0" w:color="auto"/>
      </w:divBdr>
      <w:divsChild>
        <w:div w:id="1447196396">
          <w:marLeft w:val="0"/>
          <w:marRight w:val="0"/>
          <w:marTop w:val="0"/>
          <w:marBottom w:val="0"/>
          <w:divBdr>
            <w:top w:val="none" w:sz="0" w:space="0" w:color="auto"/>
            <w:left w:val="none" w:sz="0" w:space="0" w:color="auto"/>
            <w:bottom w:val="none" w:sz="0" w:space="0" w:color="auto"/>
            <w:right w:val="none" w:sz="0" w:space="0" w:color="auto"/>
          </w:divBdr>
          <w:divsChild>
            <w:div w:id="502160973">
              <w:marLeft w:val="0"/>
              <w:marRight w:val="0"/>
              <w:marTop w:val="0"/>
              <w:marBottom w:val="0"/>
              <w:divBdr>
                <w:top w:val="none" w:sz="0" w:space="0" w:color="auto"/>
                <w:left w:val="none" w:sz="0" w:space="0" w:color="auto"/>
                <w:bottom w:val="none" w:sz="0" w:space="0" w:color="auto"/>
                <w:right w:val="none" w:sz="0" w:space="0" w:color="auto"/>
              </w:divBdr>
              <w:divsChild>
                <w:div w:id="9217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12611">
      <w:bodyDiv w:val="1"/>
      <w:marLeft w:val="0"/>
      <w:marRight w:val="0"/>
      <w:marTop w:val="0"/>
      <w:marBottom w:val="0"/>
      <w:divBdr>
        <w:top w:val="none" w:sz="0" w:space="0" w:color="auto"/>
        <w:left w:val="none" w:sz="0" w:space="0" w:color="auto"/>
        <w:bottom w:val="none" w:sz="0" w:space="0" w:color="auto"/>
        <w:right w:val="none" w:sz="0" w:space="0" w:color="auto"/>
      </w:divBdr>
      <w:divsChild>
        <w:div w:id="642737248">
          <w:marLeft w:val="0"/>
          <w:marRight w:val="0"/>
          <w:marTop w:val="0"/>
          <w:marBottom w:val="0"/>
          <w:divBdr>
            <w:top w:val="none" w:sz="0" w:space="0" w:color="auto"/>
            <w:left w:val="none" w:sz="0" w:space="0" w:color="auto"/>
            <w:bottom w:val="none" w:sz="0" w:space="0" w:color="auto"/>
            <w:right w:val="none" w:sz="0" w:space="0" w:color="auto"/>
          </w:divBdr>
          <w:divsChild>
            <w:div w:id="560481172">
              <w:marLeft w:val="0"/>
              <w:marRight w:val="0"/>
              <w:marTop w:val="0"/>
              <w:marBottom w:val="0"/>
              <w:divBdr>
                <w:top w:val="none" w:sz="0" w:space="0" w:color="auto"/>
                <w:left w:val="none" w:sz="0" w:space="0" w:color="auto"/>
                <w:bottom w:val="none" w:sz="0" w:space="0" w:color="auto"/>
                <w:right w:val="none" w:sz="0" w:space="0" w:color="auto"/>
              </w:divBdr>
              <w:divsChild>
                <w:div w:id="16887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31986">
      <w:bodyDiv w:val="1"/>
      <w:marLeft w:val="0"/>
      <w:marRight w:val="0"/>
      <w:marTop w:val="0"/>
      <w:marBottom w:val="0"/>
      <w:divBdr>
        <w:top w:val="none" w:sz="0" w:space="0" w:color="auto"/>
        <w:left w:val="none" w:sz="0" w:space="0" w:color="auto"/>
        <w:bottom w:val="none" w:sz="0" w:space="0" w:color="auto"/>
        <w:right w:val="none" w:sz="0" w:space="0" w:color="auto"/>
      </w:divBdr>
      <w:divsChild>
        <w:div w:id="906955255">
          <w:marLeft w:val="0"/>
          <w:marRight w:val="0"/>
          <w:marTop w:val="0"/>
          <w:marBottom w:val="0"/>
          <w:divBdr>
            <w:top w:val="none" w:sz="0" w:space="0" w:color="auto"/>
            <w:left w:val="none" w:sz="0" w:space="0" w:color="auto"/>
            <w:bottom w:val="none" w:sz="0" w:space="0" w:color="auto"/>
            <w:right w:val="none" w:sz="0" w:space="0" w:color="auto"/>
          </w:divBdr>
          <w:divsChild>
            <w:div w:id="1151948824">
              <w:marLeft w:val="0"/>
              <w:marRight w:val="0"/>
              <w:marTop w:val="0"/>
              <w:marBottom w:val="0"/>
              <w:divBdr>
                <w:top w:val="none" w:sz="0" w:space="0" w:color="auto"/>
                <w:left w:val="none" w:sz="0" w:space="0" w:color="auto"/>
                <w:bottom w:val="none" w:sz="0" w:space="0" w:color="auto"/>
                <w:right w:val="none" w:sz="0" w:space="0" w:color="auto"/>
              </w:divBdr>
              <w:divsChild>
                <w:div w:id="536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0292">
      <w:bodyDiv w:val="1"/>
      <w:marLeft w:val="0"/>
      <w:marRight w:val="0"/>
      <w:marTop w:val="0"/>
      <w:marBottom w:val="0"/>
      <w:divBdr>
        <w:top w:val="none" w:sz="0" w:space="0" w:color="auto"/>
        <w:left w:val="none" w:sz="0" w:space="0" w:color="auto"/>
        <w:bottom w:val="none" w:sz="0" w:space="0" w:color="auto"/>
        <w:right w:val="none" w:sz="0" w:space="0" w:color="auto"/>
      </w:divBdr>
      <w:divsChild>
        <w:div w:id="710376526">
          <w:marLeft w:val="0"/>
          <w:marRight w:val="0"/>
          <w:marTop w:val="0"/>
          <w:marBottom w:val="0"/>
          <w:divBdr>
            <w:top w:val="none" w:sz="0" w:space="0" w:color="auto"/>
            <w:left w:val="none" w:sz="0" w:space="0" w:color="auto"/>
            <w:bottom w:val="none" w:sz="0" w:space="0" w:color="auto"/>
            <w:right w:val="none" w:sz="0" w:space="0" w:color="auto"/>
          </w:divBdr>
          <w:divsChild>
            <w:div w:id="1892114683">
              <w:marLeft w:val="0"/>
              <w:marRight w:val="0"/>
              <w:marTop w:val="0"/>
              <w:marBottom w:val="0"/>
              <w:divBdr>
                <w:top w:val="none" w:sz="0" w:space="0" w:color="auto"/>
                <w:left w:val="none" w:sz="0" w:space="0" w:color="auto"/>
                <w:bottom w:val="none" w:sz="0" w:space="0" w:color="auto"/>
                <w:right w:val="none" w:sz="0" w:space="0" w:color="auto"/>
              </w:divBdr>
              <w:divsChild>
                <w:div w:id="293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14572">
      <w:bodyDiv w:val="1"/>
      <w:marLeft w:val="0"/>
      <w:marRight w:val="0"/>
      <w:marTop w:val="0"/>
      <w:marBottom w:val="0"/>
      <w:divBdr>
        <w:top w:val="none" w:sz="0" w:space="0" w:color="auto"/>
        <w:left w:val="none" w:sz="0" w:space="0" w:color="auto"/>
        <w:bottom w:val="none" w:sz="0" w:space="0" w:color="auto"/>
        <w:right w:val="none" w:sz="0" w:space="0" w:color="auto"/>
      </w:divBdr>
      <w:divsChild>
        <w:div w:id="1463385226">
          <w:marLeft w:val="0"/>
          <w:marRight w:val="0"/>
          <w:marTop w:val="0"/>
          <w:marBottom w:val="0"/>
          <w:divBdr>
            <w:top w:val="none" w:sz="0" w:space="0" w:color="auto"/>
            <w:left w:val="none" w:sz="0" w:space="0" w:color="auto"/>
            <w:bottom w:val="none" w:sz="0" w:space="0" w:color="auto"/>
            <w:right w:val="none" w:sz="0" w:space="0" w:color="auto"/>
          </w:divBdr>
          <w:divsChild>
            <w:div w:id="1424566627">
              <w:marLeft w:val="0"/>
              <w:marRight w:val="0"/>
              <w:marTop w:val="0"/>
              <w:marBottom w:val="0"/>
              <w:divBdr>
                <w:top w:val="none" w:sz="0" w:space="0" w:color="auto"/>
                <w:left w:val="none" w:sz="0" w:space="0" w:color="auto"/>
                <w:bottom w:val="none" w:sz="0" w:space="0" w:color="auto"/>
                <w:right w:val="none" w:sz="0" w:space="0" w:color="auto"/>
              </w:divBdr>
              <w:divsChild>
                <w:div w:id="1521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10953">
      <w:bodyDiv w:val="1"/>
      <w:marLeft w:val="0"/>
      <w:marRight w:val="0"/>
      <w:marTop w:val="0"/>
      <w:marBottom w:val="0"/>
      <w:divBdr>
        <w:top w:val="none" w:sz="0" w:space="0" w:color="auto"/>
        <w:left w:val="none" w:sz="0" w:space="0" w:color="auto"/>
        <w:bottom w:val="none" w:sz="0" w:space="0" w:color="auto"/>
        <w:right w:val="none" w:sz="0" w:space="0" w:color="auto"/>
      </w:divBdr>
      <w:divsChild>
        <w:div w:id="1177227408">
          <w:marLeft w:val="0"/>
          <w:marRight w:val="0"/>
          <w:marTop w:val="0"/>
          <w:marBottom w:val="0"/>
          <w:divBdr>
            <w:top w:val="none" w:sz="0" w:space="0" w:color="auto"/>
            <w:left w:val="none" w:sz="0" w:space="0" w:color="auto"/>
            <w:bottom w:val="none" w:sz="0" w:space="0" w:color="auto"/>
            <w:right w:val="none" w:sz="0" w:space="0" w:color="auto"/>
          </w:divBdr>
          <w:divsChild>
            <w:div w:id="757945542">
              <w:marLeft w:val="0"/>
              <w:marRight w:val="0"/>
              <w:marTop w:val="0"/>
              <w:marBottom w:val="0"/>
              <w:divBdr>
                <w:top w:val="none" w:sz="0" w:space="0" w:color="auto"/>
                <w:left w:val="none" w:sz="0" w:space="0" w:color="auto"/>
                <w:bottom w:val="none" w:sz="0" w:space="0" w:color="auto"/>
                <w:right w:val="none" w:sz="0" w:space="0" w:color="auto"/>
              </w:divBdr>
              <w:divsChild>
                <w:div w:id="4150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88965">
      <w:bodyDiv w:val="1"/>
      <w:marLeft w:val="0"/>
      <w:marRight w:val="0"/>
      <w:marTop w:val="0"/>
      <w:marBottom w:val="0"/>
      <w:divBdr>
        <w:top w:val="none" w:sz="0" w:space="0" w:color="auto"/>
        <w:left w:val="none" w:sz="0" w:space="0" w:color="auto"/>
        <w:bottom w:val="none" w:sz="0" w:space="0" w:color="auto"/>
        <w:right w:val="none" w:sz="0" w:space="0" w:color="auto"/>
      </w:divBdr>
      <w:divsChild>
        <w:div w:id="1291984020">
          <w:marLeft w:val="0"/>
          <w:marRight w:val="0"/>
          <w:marTop w:val="0"/>
          <w:marBottom w:val="0"/>
          <w:divBdr>
            <w:top w:val="none" w:sz="0" w:space="0" w:color="auto"/>
            <w:left w:val="none" w:sz="0" w:space="0" w:color="auto"/>
            <w:bottom w:val="none" w:sz="0" w:space="0" w:color="auto"/>
            <w:right w:val="none" w:sz="0" w:space="0" w:color="auto"/>
          </w:divBdr>
          <w:divsChild>
            <w:div w:id="1580216072">
              <w:marLeft w:val="0"/>
              <w:marRight w:val="0"/>
              <w:marTop w:val="0"/>
              <w:marBottom w:val="0"/>
              <w:divBdr>
                <w:top w:val="none" w:sz="0" w:space="0" w:color="auto"/>
                <w:left w:val="none" w:sz="0" w:space="0" w:color="auto"/>
                <w:bottom w:val="none" w:sz="0" w:space="0" w:color="auto"/>
                <w:right w:val="none" w:sz="0" w:space="0" w:color="auto"/>
              </w:divBdr>
              <w:divsChild>
                <w:div w:id="7859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135858">
      <w:bodyDiv w:val="1"/>
      <w:marLeft w:val="0"/>
      <w:marRight w:val="0"/>
      <w:marTop w:val="0"/>
      <w:marBottom w:val="0"/>
      <w:divBdr>
        <w:top w:val="none" w:sz="0" w:space="0" w:color="auto"/>
        <w:left w:val="none" w:sz="0" w:space="0" w:color="auto"/>
        <w:bottom w:val="none" w:sz="0" w:space="0" w:color="auto"/>
        <w:right w:val="none" w:sz="0" w:space="0" w:color="auto"/>
      </w:divBdr>
      <w:divsChild>
        <w:div w:id="387075820">
          <w:marLeft w:val="0"/>
          <w:marRight w:val="0"/>
          <w:marTop w:val="0"/>
          <w:marBottom w:val="0"/>
          <w:divBdr>
            <w:top w:val="none" w:sz="0" w:space="0" w:color="auto"/>
            <w:left w:val="none" w:sz="0" w:space="0" w:color="auto"/>
            <w:bottom w:val="none" w:sz="0" w:space="0" w:color="auto"/>
            <w:right w:val="none" w:sz="0" w:space="0" w:color="auto"/>
          </w:divBdr>
          <w:divsChild>
            <w:div w:id="1696618956">
              <w:marLeft w:val="0"/>
              <w:marRight w:val="0"/>
              <w:marTop w:val="0"/>
              <w:marBottom w:val="0"/>
              <w:divBdr>
                <w:top w:val="none" w:sz="0" w:space="0" w:color="auto"/>
                <w:left w:val="none" w:sz="0" w:space="0" w:color="auto"/>
                <w:bottom w:val="none" w:sz="0" w:space="0" w:color="auto"/>
                <w:right w:val="none" w:sz="0" w:space="0" w:color="auto"/>
              </w:divBdr>
              <w:divsChild>
                <w:div w:id="2138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0180">
      <w:bodyDiv w:val="1"/>
      <w:marLeft w:val="0"/>
      <w:marRight w:val="0"/>
      <w:marTop w:val="0"/>
      <w:marBottom w:val="0"/>
      <w:divBdr>
        <w:top w:val="none" w:sz="0" w:space="0" w:color="auto"/>
        <w:left w:val="none" w:sz="0" w:space="0" w:color="auto"/>
        <w:bottom w:val="none" w:sz="0" w:space="0" w:color="auto"/>
        <w:right w:val="none" w:sz="0" w:space="0" w:color="auto"/>
      </w:divBdr>
      <w:divsChild>
        <w:div w:id="1919944493">
          <w:marLeft w:val="0"/>
          <w:marRight w:val="0"/>
          <w:marTop w:val="0"/>
          <w:marBottom w:val="0"/>
          <w:divBdr>
            <w:top w:val="none" w:sz="0" w:space="0" w:color="auto"/>
            <w:left w:val="none" w:sz="0" w:space="0" w:color="auto"/>
            <w:bottom w:val="none" w:sz="0" w:space="0" w:color="auto"/>
            <w:right w:val="none" w:sz="0" w:space="0" w:color="auto"/>
          </w:divBdr>
          <w:divsChild>
            <w:div w:id="1457405375">
              <w:marLeft w:val="0"/>
              <w:marRight w:val="0"/>
              <w:marTop w:val="0"/>
              <w:marBottom w:val="0"/>
              <w:divBdr>
                <w:top w:val="none" w:sz="0" w:space="0" w:color="auto"/>
                <w:left w:val="none" w:sz="0" w:space="0" w:color="auto"/>
                <w:bottom w:val="none" w:sz="0" w:space="0" w:color="auto"/>
                <w:right w:val="none" w:sz="0" w:space="0" w:color="auto"/>
              </w:divBdr>
              <w:divsChild>
                <w:div w:id="13971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2173">
      <w:bodyDiv w:val="1"/>
      <w:marLeft w:val="0"/>
      <w:marRight w:val="0"/>
      <w:marTop w:val="0"/>
      <w:marBottom w:val="0"/>
      <w:divBdr>
        <w:top w:val="none" w:sz="0" w:space="0" w:color="auto"/>
        <w:left w:val="none" w:sz="0" w:space="0" w:color="auto"/>
        <w:bottom w:val="none" w:sz="0" w:space="0" w:color="auto"/>
        <w:right w:val="none" w:sz="0" w:space="0" w:color="auto"/>
      </w:divBdr>
      <w:divsChild>
        <w:div w:id="376247924">
          <w:marLeft w:val="0"/>
          <w:marRight w:val="0"/>
          <w:marTop w:val="0"/>
          <w:marBottom w:val="0"/>
          <w:divBdr>
            <w:top w:val="none" w:sz="0" w:space="0" w:color="auto"/>
            <w:left w:val="none" w:sz="0" w:space="0" w:color="auto"/>
            <w:bottom w:val="none" w:sz="0" w:space="0" w:color="auto"/>
            <w:right w:val="none" w:sz="0" w:space="0" w:color="auto"/>
          </w:divBdr>
          <w:divsChild>
            <w:div w:id="1972588166">
              <w:marLeft w:val="0"/>
              <w:marRight w:val="0"/>
              <w:marTop w:val="0"/>
              <w:marBottom w:val="0"/>
              <w:divBdr>
                <w:top w:val="none" w:sz="0" w:space="0" w:color="auto"/>
                <w:left w:val="none" w:sz="0" w:space="0" w:color="auto"/>
                <w:bottom w:val="none" w:sz="0" w:space="0" w:color="auto"/>
                <w:right w:val="none" w:sz="0" w:space="0" w:color="auto"/>
              </w:divBdr>
              <w:divsChild>
                <w:div w:id="2464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91812">
      <w:bodyDiv w:val="1"/>
      <w:marLeft w:val="0"/>
      <w:marRight w:val="0"/>
      <w:marTop w:val="0"/>
      <w:marBottom w:val="0"/>
      <w:divBdr>
        <w:top w:val="none" w:sz="0" w:space="0" w:color="auto"/>
        <w:left w:val="none" w:sz="0" w:space="0" w:color="auto"/>
        <w:bottom w:val="none" w:sz="0" w:space="0" w:color="auto"/>
        <w:right w:val="none" w:sz="0" w:space="0" w:color="auto"/>
      </w:divBdr>
      <w:divsChild>
        <w:div w:id="533008494">
          <w:marLeft w:val="0"/>
          <w:marRight w:val="0"/>
          <w:marTop w:val="0"/>
          <w:marBottom w:val="0"/>
          <w:divBdr>
            <w:top w:val="none" w:sz="0" w:space="0" w:color="auto"/>
            <w:left w:val="none" w:sz="0" w:space="0" w:color="auto"/>
            <w:bottom w:val="none" w:sz="0" w:space="0" w:color="auto"/>
            <w:right w:val="none" w:sz="0" w:space="0" w:color="auto"/>
          </w:divBdr>
          <w:divsChild>
            <w:div w:id="310326069">
              <w:marLeft w:val="0"/>
              <w:marRight w:val="0"/>
              <w:marTop w:val="0"/>
              <w:marBottom w:val="0"/>
              <w:divBdr>
                <w:top w:val="none" w:sz="0" w:space="0" w:color="auto"/>
                <w:left w:val="none" w:sz="0" w:space="0" w:color="auto"/>
                <w:bottom w:val="none" w:sz="0" w:space="0" w:color="auto"/>
                <w:right w:val="none" w:sz="0" w:space="0" w:color="auto"/>
              </w:divBdr>
              <w:divsChild>
                <w:div w:id="9684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42946">
      <w:bodyDiv w:val="1"/>
      <w:marLeft w:val="0"/>
      <w:marRight w:val="0"/>
      <w:marTop w:val="0"/>
      <w:marBottom w:val="0"/>
      <w:divBdr>
        <w:top w:val="none" w:sz="0" w:space="0" w:color="auto"/>
        <w:left w:val="none" w:sz="0" w:space="0" w:color="auto"/>
        <w:bottom w:val="none" w:sz="0" w:space="0" w:color="auto"/>
        <w:right w:val="none" w:sz="0" w:space="0" w:color="auto"/>
      </w:divBdr>
      <w:divsChild>
        <w:div w:id="143354923">
          <w:marLeft w:val="0"/>
          <w:marRight w:val="0"/>
          <w:marTop w:val="0"/>
          <w:marBottom w:val="0"/>
          <w:divBdr>
            <w:top w:val="none" w:sz="0" w:space="0" w:color="auto"/>
            <w:left w:val="none" w:sz="0" w:space="0" w:color="auto"/>
            <w:bottom w:val="none" w:sz="0" w:space="0" w:color="auto"/>
            <w:right w:val="none" w:sz="0" w:space="0" w:color="auto"/>
          </w:divBdr>
          <w:divsChild>
            <w:div w:id="1169444639">
              <w:marLeft w:val="0"/>
              <w:marRight w:val="0"/>
              <w:marTop w:val="0"/>
              <w:marBottom w:val="0"/>
              <w:divBdr>
                <w:top w:val="none" w:sz="0" w:space="0" w:color="auto"/>
                <w:left w:val="none" w:sz="0" w:space="0" w:color="auto"/>
                <w:bottom w:val="none" w:sz="0" w:space="0" w:color="auto"/>
                <w:right w:val="none" w:sz="0" w:space="0" w:color="auto"/>
              </w:divBdr>
              <w:divsChild>
                <w:div w:id="1958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4228">
      <w:bodyDiv w:val="1"/>
      <w:marLeft w:val="0"/>
      <w:marRight w:val="0"/>
      <w:marTop w:val="0"/>
      <w:marBottom w:val="0"/>
      <w:divBdr>
        <w:top w:val="none" w:sz="0" w:space="0" w:color="auto"/>
        <w:left w:val="none" w:sz="0" w:space="0" w:color="auto"/>
        <w:bottom w:val="none" w:sz="0" w:space="0" w:color="auto"/>
        <w:right w:val="none" w:sz="0" w:space="0" w:color="auto"/>
      </w:divBdr>
      <w:divsChild>
        <w:div w:id="1299729092">
          <w:marLeft w:val="0"/>
          <w:marRight w:val="0"/>
          <w:marTop w:val="0"/>
          <w:marBottom w:val="0"/>
          <w:divBdr>
            <w:top w:val="none" w:sz="0" w:space="0" w:color="auto"/>
            <w:left w:val="none" w:sz="0" w:space="0" w:color="auto"/>
            <w:bottom w:val="none" w:sz="0" w:space="0" w:color="auto"/>
            <w:right w:val="none" w:sz="0" w:space="0" w:color="auto"/>
          </w:divBdr>
          <w:divsChild>
            <w:div w:id="835997110">
              <w:marLeft w:val="0"/>
              <w:marRight w:val="0"/>
              <w:marTop w:val="0"/>
              <w:marBottom w:val="0"/>
              <w:divBdr>
                <w:top w:val="none" w:sz="0" w:space="0" w:color="auto"/>
                <w:left w:val="none" w:sz="0" w:space="0" w:color="auto"/>
                <w:bottom w:val="none" w:sz="0" w:space="0" w:color="auto"/>
                <w:right w:val="none" w:sz="0" w:space="0" w:color="auto"/>
              </w:divBdr>
              <w:divsChild>
                <w:div w:id="655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32200">
      <w:bodyDiv w:val="1"/>
      <w:marLeft w:val="0"/>
      <w:marRight w:val="0"/>
      <w:marTop w:val="0"/>
      <w:marBottom w:val="0"/>
      <w:divBdr>
        <w:top w:val="none" w:sz="0" w:space="0" w:color="auto"/>
        <w:left w:val="none" w:sz="0" w:space="0" w:color="auto"/>
        <w:bottom w:val="none" w:sz="0" w:space="0" w:color="auto"/>
        <w:right w:val="none" w:sz="0" w:space="0" w:color="auto"/>
      </w:divBdr>
      <w:divsChild>
        <w:div w:id="2029719502">
          <w:marLeft w:val="0"/>
          <w:marRight w:val="0"/>
          <w:marTop w:val="0"/>
          <w:marBottom w:val="0"/>
          <w:divBdr>
            <w:top w:val="none" w:sz="0" w:space="0" w:color="auto"/>
            <w:left w:val="none" w:sz="0" w:space="0" w:color="auto"/>
            <w:bottom w:val="none" w:sz="0" w:space="0" w:color="auto"/>
            <w:right w:val="none" w:sz="0" w:space="0" w:color="auto"/>
          </w:divBdr>
          <w:divsChild>
            <w:div w:id="1885562760">
              <w:marLeft w:val="0"/>
              <w:marRight w:val="0"/>
              <w:marTop w:val="0"/>
              <w:marBottom w:val="0"/>
              <w:divBdr>
                <w:top w:val="none" w:sz="0" w:space="0" w:color="auto"/>
                <w:left w:val="none" w:sz="0" w:space="0" w:color="auto"/>
                <w:bottom w:val="none" w:sz="0" w:space="0" w:color="auto"/>
                <w:right w:val="none" w:sz="0" w:space="0" w:color="auto"/>
              </w:divBdr>
              <w:divsChild>
                <w:div w:id="192770496">
                  <w:marLeft w:val="0"/>
                  <w:marRight w:val="0"/>
                  <w:marTop w:val="0"/>
                  <w:marBottom w:val="0"/>
                  <w:divBdr>
                    <w:top w:val="none" w:sz="0" w:space="0" w:color="auto"/>
                    <w:left w:val="none" w:sz="0" w:space="0" w:color="auto"/>
                    <w:bottom w:val="none" w:sz="0" w:space="0" w:color="auto"/>
                    <w:right w:val="none" w:sz="0" w:space="0" w:color="auto"/>
                  </w:divBdr>
                  <w:divsChild>
                    <w:div w:id="1765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541825">
      <w:bodyDiv w:val="1"/>
      <w:marLeft w:val="0"/>
      <w:marRight w:val="0"/>
      <w:marTop w:val="0"/>
      <w:marBottom w:val="0"/>
      <w:divBdr>
        <w:top w:val="none" w:sz="0" w:space="0" w:color="auto"/>
        <w:left w:val="none" w:sz="0" w:space="0" w:color="auto"/>
        <w:bottom w:val="none" w:sz="0" w:space="0" w:color="auto"/>
        <w:right w:val="none" w:sz="0" w:space="0" w:color="auto"/>
      </w:divBdr>
      <w:divsChild>
        <w:div w:id="1086461306">
          <w:marLeft w:val="0"/>
          <w:marRight w:val="0"/>
          <w:marTop w:val="0"/>
          <w:marBottom w:val="0"/>
          <w:divBdr>
            <w:top w:val="none" w:sz="0" w:space="0" w:color="auto"/>
            <w:left w:val="none" w:sz="0" w:space="0" w:color="auto"/>
            <w:bottom w:val="none" w:sz="0" w:space="0" w:color="auto"/>
            <w:right w:val="none" w:sz="0" w:space="0" w:color="auto"/>
          </w:divBdr>
          <w:divsChild>
            <w:div w:id="560360267">
              <w:marLeft w:val="0"/>
              <w:marRight w:val="0"/>
              <w:marTop w:val="0"/>
              <w:marBottom w:val="0"/>
              <w:divBdr>
                <w:top w:val="none" w:sz="0" w:space="0" w:color="auto"/>
                <w:left w:val="none" w:sz="0" w:space="0" w:color="auto"/>
                <w:bottom w:val="none" w:sz="0" w:space="0" w:color="auto"/>
                <w:right w:val="none" w:sz="0" w:space="0" w:color="auto"/>
              </w:divBdr>
              <w:divsChild>
                <w:div w:id="6963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8200">
      <w:bodyDiv w:val="1"/>
      <w:marLeft w:val="0"/>
      <w:marRight w:val="0"/>
      <w:marTop w:val="0"/>
      <w:marBottom w:val="0"/>
      <w:divBdr>
        <w:top w:val="none" w:sz="0" w:space="0" w:color="auto"/>
        <w:left w:val="none" w:sz="0" w:space="0" w:color="auto"/>
        <w:bottom w:val="none" w:sz="0" w:space="0" w:color="auto"/>
        <w:right w:val="none" w:sz="0" w:space="0" w:color="auto"/>
      </w:divBdr>
      <w:divsChild>
        <w:div w:id="249628942">
          <w:marLeft w:val="0"/>
          <w:marRight w:val="0"/>
          <w:marTop w:val="0"/>
          <w:marBottom w:val="0"/>
          <w:divBdr>
            <w:top w:val="none" w:sz="0" w:space="0" w:color="auto"/>
            <w:left w:val="none" w:sz="0" w:space="0" w:color="auto"/>
            <w:bottom w:val="none" w:sz="0" w:space="0" w:color="auto"/>
            <w:right w:val="none" w:sz="0" w:space="0" w:color="auto"/>
          </w:divBdr>
          <w:divsChild>
            <w:div w:id="850148563">
              <w:marLeft w:val="0"/>
              <w:marRight w:val="0"/>
              <w:marTop w:val="0"/>
              <w:marBottom w:val="0"/>
              <w:divBdr>
                <w:top w:val="none" w:sz="0" w:space="0" w:color="auto"/>
                <w:left w:val="none" w:sz="0" w:space="0" w:color="auto"/>
                <w:bottom w:val="none" w:sz="0" w:space="0" w:color="auto"/>
                <w:right w:val="none" w:sz="0" w:space="0" w:color="auto"/>
              </w:divBdr>
              <w:divsChild>
                <w:div w:id="6508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24990">
      <w:bodyDiv w:val="1"/>
      <w:marLeft w:val="0"/>
      <w:marRight w:val="0"/>
      <w:marTop w:val="0"/>
      <w:marBottom w:val="0"/>
      <w:divBdr>
        <w:top w:val="none" w:sz="0" w:space="0" w:color="auto"/>
        <w:left w:val="none" w:sz="0" w:space="0" w:color="auto"/>
        <w:bottom w:val="none" w:sz="0" w:space="0" w:color="auto"/>
        <w:right w:val="none" w:sz="0" w:space="0" w:color="auto"/>
      </w:divBdr>
      <w:divsChild>
        <w:div w:id="1169633633">
          <w:marLeft w:val="0"/>
          <w:marRight w:val="0"/>
          <w:marTop w:val="0"/>
          <w:marBottom w:val="0"/>
          <w:divBdr>
            <w:top w:val="none" w:sz="0" w:space="0" w:color="auto"/>
            <w:left w:val="none" w:sz="0" w:space="0" w:color="auto"/>
            <w:bottom w:val="none" w:sz="0" w:space="0" w:color="auto"/>
            <w:right w:val="none" w:sz="0" w:space="0" w:color="auto"/>
          </w:divBdr>
          <w:divsChild>
            <w:div w:id="1034229907">
              <w:marLeft w:val="0"/>
              <w:marRight w:val="0"/>
              <w:marTop w:val="0"/>
              <w:marBottom w:val="0"/>
              <w:divBdr>
                <w:top w:val="none" w:sz="0" w:space="0" w:color="auto"/>
                <w:left w:val="none" w:sz="0" w:space="0" w:color="auto"/>
                <w:bottom w:val="none" w:sz="0" w:space="0" w:color="auto"/>
                <w:right w:val="none" w:sz="0" w:space="0" w:color="auto"/>
              </w:divBdr>
              <w:divsChild>
                <w:div w:id="13514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7591">
      <w:bodyDiv w:val="1"/>
      <w:marLeft w:val="0"/>
      <w:marRight w:val="0"/>
      <w:marTop w:val="0"/>
      <w:marBottom w:val="0"/>
      <w:divBdr>
        <w:top w:val="none" w:sz="0" w:space="0" w:color="auto"/>
        <w:left w:val="none" w:sz="0" w:space="0" w:color="auto"/>
        <w:bottom w:val="none" w:sz="0" w:space="0" w:color="auto"/>
        <w:right w:val="none" w:sz="0" w:space="0" w:color="auto"/>
      </w:divBdr>
      <w:divsChild>
        <w:div w:id="124205723">
          <w:marLeft w:val="0"/>
          <w:marRight w:val="0"/>
          <w:marTop w:val="0"/>
          <w:marBottom w:val="0"/>
          <w:divBdr>
            <w:top w:val="none" w:sz="0" w:space="0" w:color="auto"/>
            <w:left w:val="none" w:sz="0" w:space="0" w:color="auto"/>
            <w:bottom w:val="none" w:sz="0" w:space="0" w:color="auto"/>
            <w:right w:val="none" w:sz="0" w:space="0" w:color="auto"/>
          </w:divBdr>
          <w:divsChild>
            <w:div w:id="616108494">
              <w:marLeft w:val="0"/>
              <w:marRight w:val="0"/>
              <w:marTop w:val="0"/>
              <w:marBottom w:val="0"/>
              <w:divBdr>
                <w:top w:val="none" w:sz="0" w:space="0" w:color="auto"/>
                <w:left w:val="none" w:sz="0" w:space="0" w:color="auto"/>
                <w:bottom w:val="none" w:sz="0" w:space="0" w:color="auto"/>
                <w:right w:val="none" w:sz="0" w:space="0" w:color="auto"/>
              </w:divBdr>
              <w:divsChild>
                <w:div w:id="1694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43173">
      <w:bodyDiv w:val="1"/>
      <w:marLeft w:val="0"/>
      <w:marRight w:val="0"/>
      <w:marTop w:val="0"/>
      <w:marBottom w:val="0"/>
      <w:divBdr>
        <w:top w:val="none" w:sz="0" w:space="0" w:color="auto"/>
        <w:left w:val="none" w:sz="0" w:space="0" w:color="auto"/>
        <w:bottom w:val="none" w:sz="0" w:space="0" w:color="auto"/>
        <w:right w:val="none" w:sz="0" w:space="0" w:color="auto"/>
      </w:divBdr>
      <w:divsChild>
        <w:div w:id="444734095">
          <w:marLeft w:val="0"/>
          <w:marRight w:val="0"/>
          <w:marTop w:val="0"/>
          <w:marBottom w:val="0"/>
          <w:divBdr>
            <w:top w:val="none" w:sz="0" w:space="0" w:color="auto"/>
            <w:left w:val="none" w:sz="0" w:space="0" w:color="auto"/>
            <w:bottom w:val="none" w:sz="0" w:space="0" w:color="auto"/>
            <w:right w:val="none" w:sz="0" w:space="0" w:color="auto"/>
          </w:divBdr>
          <w:divsChild>
            <w:div w:id="1355422195">
              <w:marLeft w:val="0"/>
              <w:marRight w:val="0"/>
              <w:marTop w:val="0"/>
              <w:marBottom w:val="0"/>
              <w:divBdr>
                <w:top w:val="none" w:sz="0" w:space="0" w:color="auto"/>
                <w:left w:val="none" w:sz="0" w:space="0" w:color="auto"/>
                <w:bottom w:val="none" w:sz="0" w:space="0" w:color="auto"/>
                <w:right w:val="none" w:sz="0" w:space="0" w:color="auto"/>
              </w:divBdr>
              <w:divsChild>
                <w:div w:id="489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6138">
      <w:bodyDiv w:val="1"/>
      <w:marLeft w:val="0"/>
      <w:marRight w:val="0"/>
      <w:marTop w:val="0"/>
      <w:marBottom w:val="0"/>
      <w:divBdr>
        <w:top w:val="none" w:sz="0" w:space="0" w:color="auto"/>
        <w:left w:val="none" w:sz="0" w:space="0" w:color="auto"/>
        <w:bottom w:val="none" w:sz="0" w:space="0" w:color="auto"/>
        <w:right w:val="none" w:sz="0" w:space="0" w:color="auto"/>
      </w:divBdr>
      <w:divsChild>
        <w:div w:id="175075916">
          <w:marLeft w:val="0"/>
          <w:marRight w:val="0"/>
          <w:marTop w:val="0"/>
          <w:marBottom w:val="0"/>
          <w:divBdr>
            <w:top w:val="none" w:sz="0" w:space="0" w:color="auto"/>
            <w:left w:val="none" w:sz="0" w:space="0" w:color="auto"/>
            <w:bottom w:val="none" w:sz="0" w:space="0" w:color="auto"/>
            <w:right w:val="none" w:sz="0" w:space="0" w:color="auto"/>
          </w:divBdr>
          <w:divsChild>
            <w:div w:id="1361006921">
              <w:marLeft w:val="0"/>
              <w:marRight w:val="0"/>
              <w:marTop w:val="0"/>
              <w:marBottom w:val="0"/>
              <w:divBdr>
                <w:top w:val="none" w:sz="0" w:space="0" w:color="auto"/>
                <w:left w:val="none" w:sz="0" w:space="0" w:color="auto"/>
                <w:bottom w:val="none" w:sz="0" w:space="0" w:color="auto"/>
                <w:right w:val="none" w:sz="0" w:space="0" w:color="auto"/>
              </w:divBdr>
              <w:divsChild>
                <w:div w:id="2096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9421">
      <w:bodyDiv w:val="1"/>
      <w:marLeft w:val="0"/>
      <w:marRight w:val="0"/>
      <w:marTop w:val="0"/>
      <w:marBottom w:val="0"/>
      <w:divBdr>
        <w:top w:val="none" w:sz="0" w:space="0" w:color="auto"/>
        <w:left w:val="none" w:sz="0" w:space="0" w:color="auto"/>
        <w:bottom w:val="none" w:sz="0" w:space="0" w:color="auto"/>
        <w:right w:val="none" w:sz="0" w:space="0" w:color="auto"/>
      </w:divBdr>
      <w:divsChild>
        <w:div w:id="922909824">
          <w:marLeft w:val="0"/>
          <w:marRight w:val="0"/>
          <w:marTop w:val="0"/>
          <w:marBottom w:val="0"/>
          <w:divBdr>
            <w:top w:val="none" w:sz="0" w:space="0" w:color="auto"/>
            <w:left w:val="none" w:sz="0" w:space="0" w:color="auto"/>
            <w:bottom w:val="none" w:sz="0" w:space="0" w:color="auto"/>
            <w:right w:val="none" w:sz="0" w:space="0" w:color="auto"/>
          </w:divBdr>
          <w:divsChild>
            <w:div w:id="197857509">
              <w:marLeft w:val="0"/>
              <w:marRight w:val="0"/>
              <w:marTop w:val="0"/>
              <w:marBottom w:val="0"/>
              <w:divBdr>
                <w:top w:val="none" w:sz="0" w:space="0" w:color="auto"/>
                <w:left w:val="none" w:sz="0" w:space="0" w:color="auto"/>
                <w:bottom w:val="none" w:sz="0" w:space="0" w:color="auto"/>
                <w:right w:val="none" w:sz="0" w:space="0" w:color="auto"/>
              </w:divBdr>
              <w:divsChild>
                <w:div w:id="3918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746578">
      <w:bodyDiv w:val="1"/>
      <w:marLeft w:val="0"/>
      <w:marRight w:val="0"/>
      <w:marTop w:val="0"/>
      <w:marBottom w:val="0"/>
      <w:divBdr>
        <w:top w:val="none" w:sz="0" w:space="0" w:color="auto"/>
        <w:left w:val="none" w:sz="0" w:space="0" w:color="auto"/>
        <w:bottom w:val="none" w:sz="0" w:space="0" w:color="auto"/>
        <w:right w:val="none" w:sz="0" w:space="0" w:color="auto"/>
      </w:divBdr>
      <w:divsChild>
        <w:div w:id="2055078261">
          <w:marLeft w:val="0"/>
          <w:marRight w:val="0"/>
          <w:marTop w:val="0"/>
          <w:marBottom w:val="0"/>
          <w:divBdr>
            <w:top w:val="none" w:sz="0" w:space="0" w:color="auto"/>
            <w:left w:val="none" w:sz="0" w:space="0" w:color="auto"/>
            <w:bottom w:val="none" w:sz="0" w:space="0" w:color="auto"/>
            <w:right w:val="none" w:sz="0" w:space="0" w:color="auto"/>
          </w:divBdr>
          <w:divsChild>
            <w:div w:id="1148480316">
              <w:marLeft w:val="0"/>
              <w:marRight w:val="0"/>
              <w:marTop w:val="0"/>
              <w:marBottom w:val="0"/>
              <w:divBdr>
                <w:top w:val="none" w:sz="0" w:space="0" w:color="auto"/>
                <w:left w:val="none" w:sz="0" w:space="0" w:color="auto"/>
                <w:bottom w:val="none" w:sz="0" w:space="0" w:color="auto"/>
                <w:right w:val="none" w:sz="0" w:space="0" w:color="auto"/>
              </w:divBdr>
              <w:divsChild>
                <w:div w:id="5637979">
                  <w:marLeft w:val="0"/>
                  <w:marRight w:val="0"/>
                  <w:marTop w:val="0"/>
                  <w:marBottom w:val="0"/>
                  <w:divBdr>
                    <w:top w:val="none" w:sz="0" w:space="0" w:color="auto"/>
                    <w:left w:val="none" w:sz="0" w:space="0" w:color="auto"/>
                    <w:bottom w:val="none" w:sz="0" w:space="0" w:color="auto"/>
                    <w:right w:val="none" w:sz="0" w:space="0" w:color="auto"/>
                  </w:divBdr>
                  <w:divsChild>
                    <w:div w:id="81619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5803">
      <w:bodyDiv w:val="1"/>
      <w:marLeft w:val="0"/>
      <w:marRight w:val="0"/>
      <w:marTop w:val="0"/>
      <w:marBottom w:val="0"/>
      <w:divBdr>
        <w:top w:val="none" w:sz="0" w:space="0" w:color="auto"/>
        <w:left w:val="none" w:sz="0" w:space="0" w:color="auto"/>
        <w:bottom w:val="none" w:sz="0" w:space="0" w:color="auto"/>
        <w:right w:val="none" w:sz="0" w:space="0" w:color="auto"/>
      </w:divBdr>
    </w:div>
    <w:div w:id="2000845892">
      <w:bodyDiv w:val="1"/>
      <w:marLeft w:val="0"/>
      <w:marRight w:val="0"/>
      <w:marTop w:val="0"/>
      <w:marBottom w:val="0"/>
      <w:divBdr>
        <w:top w:val="none" w:sz="0" w:space="0" w:color="auto"/>
        <w:left w:val="none" w:sz="0" w:space="0" w:color="auto"/>
        <w:bottom w:val="none" w:sz="0" w:space="0" w:color="auto"/>
        <w:right w:val="none" w:sz="0" w:space="0" w:color="auto"/>
      </w:divBdr>
      <w:divsChild>
        <w:div w:id="466048159">
          <w:marLeft w:val="0"/>
          <w:marRight w:val="0"/>
          <w:marTop w:val="0"/>
          <w:marBottom w:val="0"/>
          <w:divBdr>
            <w:top w:val="none" w:sz="0" w:space="0" w:color="auto"/>
            <w:left w:val="none" w:sz="0" w:space="0" w:color="auto"/>
            <w:bottom w:val="none" w:sz="0" w:space="0" w:color="auto"/>
            <w:right w:val="none" w:sz="0" w:space="0" w:color="auto"/>
          </w:divBdr>
          <w:divsChild>
            <w:div w:id="1798715376">
              <w:marLeft w:val="0"/>
              <w:marRight w:val="0"/>
              <w:marTop w:val="0"/>
              <w:marBottom w:val="0"/>
              <w:divBdr>
                <w:top w:val="none" w:sz="0" w:space="0" w:color="auto"/>
                <w:left w:val="none" w:sz="0" w:space="0" w:color="auto"/>
                <w:bottom w:val="none" w:sz="0" w:space="0" w:color="auto"/>
                <w:right w:val="none" w:sz="0" w:space="0" w:color="auto"/>
              </w:divBdr>
              <w:divsChild>
                <w:div w:id="1979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69897">
      <w:bodyDiv w:val="1"/>
      <w:marLeft w:val="0"/>
      <w:marRight w:val="0"/>
      <w:marTop w:val="0"/>
      <w:marBottom w:val="0"/>
      <w:divBdr>
        <w:top w:val="none" w:sz="0" w:space="0" w:color="auto"/>
        <w:left w:val="none" w:sz="0" w:space="0" w:color="auto"/>
        <w:bottom w:val="none" w:sz="0" w:space="0" w:color="auto"/>
        <w:right w:val="none" w:sz="0" w:space="0" w:color="auto"/>
      </w:divBdr>
      <w:divsChild>
        <w:div w:id="1237473526">
          <w:marLeft w:val="0"/>
          <w:marRight w:val="0"/>
          <w:marTop w:val="0"/>
          <w:marBottom w:val="0"/>
          <w:divBdr>
            <w:top w:val="none" w:sz="0" w:space="0" w:color="auto"/>
            <w:left w:val="none" w:sz="0" w:space="0" w:color="auto"/>
            <w:bottom w:val="none" w:sz="0" w:space="0" w:color="auto"/>
            <w:right w:val="none" w:sz="0" w:space="0" w:color="auto"/>
          </w:divBdr>
          <w:divsChild>
            <w:div w:id="954557655">
              <w:marLeft w:val="0"/>
              <w:marRight w:val="0"/>
              <w:marTop w:val="0"/>
              <w:marBottom w:val="0"/>
              <w:divBdr>
                <w:top w:val="none" w:sz="0" w:space="0" w:color="auto"/>
                <w:left w:val="none" w:sz="0" w:space="0" w:color="auto"/>
                <w:bottom w:val="none" w:sz="0" w:space="0" w:color="auto"/>
                <w:right w:val="none" w:sz="0" w:space="0" w:color="auto"/>
              </w:divBdr>
              <w:divsChild>
                <w:div w:id="1026442480">
                  <w:marLeft w:val="0"/>
                  <w:marRight w:val="0"/>
                  <w:marTop w:val="0"/>
                  <w:marBottom w:val="0"/>
                  <w:divBdr>
                    <w:top w:val="none" w:sz="0" w:space="0" w:color="auto"/>
                    <w:left w:val="none" w:sz="0" w:space="0" w:color="auto"/>
                    <w:bottom w:val="none" w:sz="0" w:space="0" w:color="auto"/>
                    <w:right w:val="none" w:sz="0" w:space="0" w:color="auto"/>
                  </w:divBdr>
                  <w:divsChild>
                    <w:div w:id="179124680">
                      <w:marLeft w:val="0"/>
                      <w:marRight w:val="0"/>
                      <w:marTop w:val="0"/>
                      <w:marBottom w:val="0"/>
                      <w:divBdr>
                        <w:top w:val="none" w:sz="0" w:space="0" w:color="auto"/>
                        <w:left w:val="none" w:sz="0" w:space="0" w:color="auto"/>
                        <w:bottom w:val="none" w:sz="0" w:space="0" w:color="auto"/>
                        <w:right w:val="none" w:sz="0" w:space="0" w:color="auto"/>
                      </w:divBdr>
                    </w:div>
                  </w:divsChild>
                </w:div>
                <w:div w:id="517499691">
                  <w:marLeft w:val="0"/>
                  <w:marRight w:val="0"/>
                  <w:marTop w:val="0"/>
                  <w:marBottom w:val="0"/>
                  <w:divBdr>
                    <w:top w:val="none" w:sz="0" w:space="0" w:color="auto"/>
                    <w:left w:val="none" w:sz="0" w:space="0" w:color="auto"/>
                    <w:bottom w:val="none" w:sz="0" w:space="0" w:color="auto"/>
                    <w:right w:val="none" w:sz="0" w:space="0" w:color="auto"/>
                  </w:divBdr>
                  <w:divsChild>
                    <w:div w:id="1102653780">
                      <w:marLeft w:val="0"/>
                      <w:marRight w:val="0"/>
                      <w:marTop w:val="0"/>
                      <w:marBottom w:val="0"/>
                      <w:divBdr>
                        <w:top w:val="none" w:sz="0" w:space="0" w:color="auto"/>
                        <w:left w:val="none" w:sz="0" w:space="0" w:color="auto"/>
                        <w:bottom w:val="none" w:sz="0" w:space="0" w:color="auto"/>
                        <w:right w:val="none" w:sz="0" w:space="0" w:color="auto"/>
                      </w:divBdr>
                    </w:div>
                  </w:divsChild>
                </w:div>
                <w:div w:id="1340615586">
                  <w:marLeft w:val="0"/>
                  <w:marRight w:val="0"/>
                  <w:marTop w:val="0"/>
                  <w:marBottom w:val="0"/>
                  <w:divBdr>
                    <w:top w:val="none" w:sz="0" w:space="0" w:color="auto"/>
                    <w:left w:val="none" w:sz="0" w:space="0" w:color="auto"/>
                    <w:bottom w:val="none" w:sz="0" w:space="0" w:color="auto"/>
                    <w:right w:val="none" w:sz="0" w:space="0" w:color="auto"/>
                  </w:divBdr>
                  <w:divsChild>
                    <w:div w:id="2018539539">
                      <w:marLeft w:val="0"/>
                      <w:marRight w:val="0"/>
                      <w:marTop w:val="0"/>
                      <w:marBottom w:val="0"/>
                      <w:divBdr>
                        <w:top w:val="none" w:sz="0" w:space="0" w:color="auto"/>
                        <w:left w:val="none" w:sz="0" w:space="0" w:color="auto"/>
                        <w:bottom w:val="none" w:sz="0" w:space="0" w:color="auto"/>
                        <w:right w:val="none" w:sz="0" w:space="0" w:color="auto"/>
                      </w:divBdr>
                    </w:div>
                    <w:div w:id="476848118">
                      <w:marLeft w:val="0"/>
                      <w:marRight w:val="0"/>
                      <w:marTop w:val="0"/>
                      <w:marBottom w:val="0"/>
                      <w:divBdr>
                        <w:top w:val="none" w:sz="0" w:space="0" w:color="auto"/>
                        <w:left w:val="none" w:sz="0" w:space="0" w:color="auto"/>
                        <w:bottom w:val="none" w:sz="0" w:space="0" w:color="auto"/>
                        <w:right w:val="none" w:sz="0" w:space="0" w:color="auto"/>
                      </w:divBdr>
                    </w:div>
                    <w:div w:id="959453011">
                      <w:marLeft w:val="0"/>
                      <w:marRight w:val="0"/>
                      <w:marTop w:val="0"/>
                      <w:marBottom w:val="0"/>
                      <w:divBdr>
                        <w:top w:val="none" w:sz="0" w:space="0" w:color="auto"/>
                        <w:left w:val="none" w:sz="0" w:space="0" w:color="auto"/>
                        <w:bottom w:val="none" w:sz="0" w:space="0" w:color="auto"/>
                        <w:right w:val="none" w:sz="0" w:space="0" w:color="auto"/>
                      </w:divBdr>
                    </w:div>
                    <w:div w:id="1263413123">
                      <w:marLeft w:val="0"/>
                      <w:marRight w:val="0"/>
                      <w:marTop w:val="0"/>
                      <w:marBottom w:val="0"/>
                      <w:divBdr>
                        <w:top w:val="none" w:sz="0" w:space="0" w:color="auto"/>
                        <w:left w:val="none" w:sz="0" w:space="0" w:color="auto"/>
                        <w:bottom w:val="none" w:sz="0" w:space="0" w:color="auto"/>
                        <w:right w:val="none" w:sz="0" w:space="0" w:color="auto"/>
                      </w:divBdr>
                    </w:div>
                  </w:divsChild>
                </w:div>
                <w:div w:id="2038776895">
                  <w:marLeft w:val="0"/>
                  <w:marRight w:val="0"/>
                  <w:marTop w:val="0"/>
                  <w:marBottom w:val="0"/>
                  <w:divBdr>
                    <w:top w:val="none" w:sz="0" w:space="0" w:color="auto"/>
                    <w:left w:val="none" w:sz="0" w:space="0" w:color="auto"/>
                    <w:bottom w:val="none" w:sz="0" w:space="0" w:color="auto"/>
                    <w:right w:val="none" w:sz="0" w:space="0" w:color="auto"/>
                  </w:divBdr>
                  <w:divsChild>
                    <w:div w:id="17415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6539">
              <w:marLeft w:val="0"/>
              <w:marRight w:val="0"/>
              <w:marTop w:val="0"/>
              <w:marBottom w:val="0"/>
              <w:divBdr>
                <w:top w:val="none" w:sz="0" w:space="0" w:color="auto"/>
                <w:left w:val="none" w:sz="0" w:space="0" w:color="auto"/>
                <w:bottom w:val="none" w:sz="0" w:space="0" w:color="auto"/>
                <w:right w:val="none" w:sz="0" w:space="0" w:color="auto"/>
              </w:divBdr>
              <w:divsChild>
                <w:div w:id="2026246330">
                  <w:marLeft w:val="0"/>
                  <w:marRight w:val="0"/>
                  <w:marTop w:val="0"/>
                  <w:marBottom w:val="0"/>
                  <w:divBdr>
                    <w:top w:val="none" w:sz="0" w:space="0" w:color="auto"/>
                    <w:left w:val="none" w:sz="0" w:space="0" w:color="auto"/>
                    <w:bottom w:val="none" w:sz="0" w:space="0" w:color="auto"/>
                    <w:right w:val="none" w:sz="0" w:space="0" w:color="auto"/>
                  </w:divBdr>
                  <w:divsChild>
                    <w:div w:id="5705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46392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45">
          <w:marLeft w:val="0"/>
          <w:marRight w:val="0"/>
          <w:marTop w:val="0"/>
          <w:marBottom w:val="0"/>
          <w:divBdr>
            <w:top w:val="none" w:sz="0" w:space="0" w:color="auto"/>
            <w:left w:val="none" w:sz="0" w:space="0" w:color="auto"/>
            <w:bottom w:val="none" w:sz="0" w:space="0" w:color="auto"/>
            <w:right w:val="none" w:sz="0" w:space="0" w:color="auto"/>
          </w:divBdr>
          <w:divsChild>
            <w:div w:id="193351208">
              <w:marLeft w:val="0"/>
              <w:marRight w:val="0"/>
              <w:marTop w:val="0"/>
              <w:marBottom w:val="0"/>
              <w:divBdr>
                <w:top w:val="none" w:sz="0" w:space="0" w:color="auto"/>
                <w:left w:val="none" w:sz="0" w:space="0" w:color="auto"/>
                <w:bottom w:val="none" w:sz="0" w:space="0" w:color="auto"/>
                <w:right w:val="none" w:sz="0" w:space="0" w:color="auto"/>
              </w:divBdr>
              <w:divsChild>
                <w:div w:id="15872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56433">
      <w:bodyDiv w:val="1"/>
      <w:marLeft w:val="0"/>
      <w:marRight w:val="0"/>
      <w:marTop w:val="0"/>
      <w:marBottom w:val="0"/>
      <w:divBdr>
        <w:top w:val="none" w:sz="0" w:space="0" w:color="auto"/>
        <w:left w:val="none" w:sz="0" w:space="0" w:color="auto"/>
        <w:bottom w:val="none" w:sz="0" w:space="0" w:color="auto"/>
        <w:right w:val="none" w:sz="0" w:space="0" w:color="auto"/>
      </w:divBdr>
      <w:divsChild>
        <w:div w:id="1529417088">
          <w:marLeft w:val="0"/>
          <w:marRight w:val="0"/>
          <w:marTop w:val="0"/>
          <w:marBottom w:val="0"/>
          <w:divBdr>
            <w:top w:val="none" w:sz="0" w:space="0" w:color="auto"/>
            <w:left w:val="none" w:sz="0" w:space="0" w:color="auto"/>
            <w:bottom w:val="none" w:sz="0" w:space="0" w:color="auto"/>
            <w:right w:val="none" w:sz="0" w:space="0" w:color="auto"/>
          </w:divBdr>
          <w:divsChild>
            <w:div w:id="266549117">
              <w:marLeft w:val="0"/>
              <w:marRight w:val="0"/>
              <w:marTop w:val="0"/>
              <w:marBottom w:val="0"/>
              <w:divBdr>
                <w:top w:val="none" w:sz="0" w:space="0" w:color="auto"/>
                <w:left w:val="none" w:sz="0" w:space="0" w:color="auto"/>
                <w:bottom w:val="none" w:sz="0" w:space="0" w:color="auto"/>
                <w:right w:val="none" w:sz="0" w:space="0" w:color="auto"/>
              </w:divBdr>
              <w:divsChild>
                <w:div w:id="938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21">
      <w:bodyDiv w:val="1"/>
      <w:marLeft w:val="0"/>
      <w:marRight w:val="0"/>
      <w:marTop w:val="0"/>
      <w:marBottom w:val="0"/>
      <w:divBdr>
        <w:top w:val="none" w:sz="0" w:space="0" w:color="auto"/>
        <w:left w:val="none" w:sz="0" w:space="0" w:color="auto"/>
        <w:bottom w:val="none" w:sz="0" w:space="0" w:color="auto"/>
        <w:right w:val="none" w:sz="0" w:space="0" w:color="auto"/>
      </w:divBdr>
      <w:divsChild>
        <w:div w:id="1402799578">
          <w:marLeft w:val="0"/>
          <w:marRight w:val="0"/>
          <w:marTop w:val="0"/>
          <w:marBottom w:val="0"/>
          <w:divBdr>
            <w:top w:val="none" w:sz="0" w:space="0" w:color="auto"/>
            <w:left w:val="none" w:sz="0" w:space="0" w:color="auto"/>
            <w:bottom w:val="none" w:sz="0" w:space="0" w:color="auto"/>
            <w:right w:val="none" w:sz="0" w:space="0" w:color="auto"/>
          </w:divBdr>
          <w:divsChild>
            <w:div w:id="996345572">
              <w:marLeft w:val="0"/>
              <w:marRight w:val="0"/>
              <w:marTop w:val="0"/>
              <w:marBottom w:val="0"/>
              <w:divBdr>
                <w:top w:val="none" w:sz="0" w:space="0" w:color="auto"/>
                <w:left w:val="none" w:sz="0" w:space="0" w:color="auto"/>
                <w:bottom w:val="none" w:sz="0" w:space="0" w:color="auto"/>
                <w:right w:val="none" w:sz="0" w:space="0" w:color="auto"/>
              </w:divBdr>
              <w:divsChild>
                <w:div w:id="17599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1466">
      <w:bodyDiv w:val="1"/>
      <w:marLeft w:val="0"/>
      <w:marRight w:val="0"/>
      <w:marTop w:val="0"/>
      <w:marBottom w:val="0"/>
      <w:divBdr>
        <w:top w:val="none" w:sz="0" w:space="0" w:color="auto"/>
        <w:left w:val="none" w:sz="0" w:space="0" w:color="auto"/>
        <w:bottom w:val="none" w:sz="0" w:space="0" w:color="auto"/>
        <w:right w:val="none" w:sz="0" w:space="0" w:color="auto"/>
      </w:divBdr>
      <w:divsChild>
        <w:div w:id="2111847876">
          <w:marLeft w:val="547"/>
          <w:marRight w:val="0"/>
          <w:marTop w:val="200"/>
          <w:marBottom w:val="0"/>
          <w:divBdr>
            <w:top w:val="none" w:sz="0" w:space="0" w:color="auto"/>
            <w:left w:val="none" w:sz="0" w:space="0" w:color="auto"/>
            <w:bottom w:val="none" w:sz="0" w:space="0" w:color="auto"/>
            <w:right w:val="none" w:sz="0" w:space="0" w:color="auto"/>
          </w:divBdr>
        </w:div>
        <w:div w:id="1414355033">
          <w:marLeft w:val="547"/>
          <w:marRight w:val="0"/>
          <w:marTop w:val="200"/>
          <w:marBottom w:val="0"/>
          <w:divBdr>
            <w:top w:val="none" w:sz="0" w:space="0" w:color="auto"/>
            <w:left w:val="none" w:sz="0" w:space="0" w:color="auto"/>
            <w:bottom w:val="none" w:sz="0" w:space="0" w:color="auto"/>
            <w:right w:val="none" w:sz="0" w:space="0" w:color="auto"/>
          </w:divBdr>
        </w:div>
        <w:div w:id="1380669678">
          <w:marLeft w:val="547"/>
          <w:marRight w:val="0"/>
          <w:marTop w:val="200"/>
          <w:marBottom w:val="0"/>
          <w:divBdr>
            <w:top w:val="none" w:sz="0" w:space="0" w:color="auto"/>
            <w:left w:val="none" w:sz="0" w:space="0" w:color="auto"/>
            <w:bottom w:val="none" w:sz="0" w:space="0" w:color="auto"/>
            <w:right w:val="none" w:sz="0" w:space="0" w:color="auto"/>
          </w:divBdr>
        </w:div>
        <w:div w:id="1466505591">
          <w:marLeft w:val="547"/>
          <w:marRight w:val="0"/>
          <w:marTop w:val="200"/>
          <w:marBottom w:val="0"/>
          <w:divBdr>
            <w:top w:val="none" w:sz="0" w:space="0" w:color="auto"/>
            <w:left w:val="none" w:sz="0" w:space="0" w:color="auto"/>
            <w:bottom w:val="none" w:sz="0" w:space="0" w:color="auto"/>
            <w:right w:val="none" w:sz="0" w:space="0" w:color="auto"/>
          </w:divBdr>
        </w:div>
        <w:div w:id="987325227">
          <w:marLeft w:val="547"/>
          <w:marRight w:val="0"/>
          <w:marTop w:val="200"/>
          <w:marBottom w:val="0"/>
          <w:divBdr>
            <w:top w:val="none" w:sz="0" w:space="0" w:color="auto"/>
            <w:left w:val="none" w:sz="0" w:space="0" w:color="auto"/>
            <w:bottom w:val="none" w:sz="0" w:space="0" w:color="auto"/>
            <w:right w:val="none" w:sz="0" w:space="0" w:color="auto"/>
          </w:divBdr>
        </w:div>
        <w:div w:id="1280146457">
          <w:marLeft w:val="547"/>
          <w:marRight w:val="0"/>
          <w:marTop w:val="200"/>
          <w:marBottom w:val="0"/>
          <w:divBdr>
            <w:top w:val="none" w:sz="0" w:space="0" w:color="auto"/>
            <w:left w:val="none" w:sz="0" w:space="0" w:color="auto"/>
            <w:bottom w:val="none" w:sz="0" w:space="0" w:color="auto"/>
            <w:right w:val="none" w:sz="0" w:space="0" w:color="auto"/>
          </w:divBdr>
        </w:div>
        <w:div w:id="1589651979">
          <w:marLeft w:val="547"/>
          <w:marRight w:val="0"/>
          <w:marTop w:val="200"/>
          <w:marBottom w:val="0"/>
          <w:divBdr>
            <w:top w:val="none" w:sz="0" w:space="0" w:color="auto"/>
            <w:left w:val="none" w:sz="0" w:space="0" w:color="auto"/>
            <w:bottom w:val="none" w:sz="0" w:space="0" w:color="auto"/>
            <w:right w:val="none" w:sz="0" w:space="0" w:color="auto"/>
          </w:divBdr>
        </w:div>
        <w:div w:id="1238828859">
          <w:marLeft w:val="547"/>
          <w:marRight w:val="0"/>
          <w:marTop w:val="200"/>
          <w:marBottom w:val="0"/>
          <w:divBdr>
            <w:top w:val="none" w:sz="0" w:space="0" w:color="auto"/>
            <w:left w:val="none" w:sz="0" w:space="0" w:color="auto"/>
            <w:bottom w:val="none" w:sz="0" w:space="0" w:color="auto"/>
            <w:right w:val="none" w:sz="0" w:space="0" w:color="auto"/>
          </w:divBdr>
        </w:div>
        <w:div w:id="517936095">
          <w:marLeft w:val="547"/>
          <w:marRight w:val="0"/>
          <w:marTop w:val="200"/>
          <w:marBottom w:val="0"/>
          <w:divBdr>
            <w:top w:val="none" w:sz="0" w:space="0" w:color="auto"/>
            <w:left w:val="none" w:sz="0" w:space="0" w:color="auto"/>
            <w:bottom w:val="none" w:sz="0" w:space="0" w:color="auto"/>
            <w:right w:val="none" w:sz="0" w:space="0" w:color="auto"/>
          </w:divBdr>
        </w:div>
        <w:div w:id="1036321048">
          <w:marLeft w:val="547"/>
          <w:marRight w:val="0"/>
          <w:marTop w:val="200"/>
          <w:marBottom w:val="0"/>
          <w:divBdr>
            <w:top w:val="none" w:sz="0" w:space="0" w:color="auto"/>
            <w:left w:val="none" w:sz="0" w:space="0" w:color="auto"/>
            <w:bottom w:val="none" w:sz="0" w:space="0" w:color="auto"/>
            <w:right w:val="none" w:sz="0" w:space="0" w:color="auto"/>
          </w:divBdr>
        </w:div>
        <w:div w:id="1430194145">
          <w:marLeft w:val="547"/>
          <w:marRight w:val="0"/>
          <w:marTop w:val="200"/>
          <w:marBottom w:val="0"/>
          <w:divBdr>
            <w:top w:val="none" w:sz="0" w:space="0" w:color="auto"/>
            <w:left w:val="none" w:sz="0" w:space="0" w:color="auto"/>
            <w:bottom w:val="none" w:sz="0" w:space="0" w:color="auto"/>
            <w:right w:val="none" w:sz="0" w:space="0" w:color="auto"/>
          </w:divBdr>
        </w:div>
        <w:div w:id="394623918">
          <w:marLeft w:val="547"/>
          <w:marRight w:val="0"/>
          <w:marTop w:val="200"/>
          <w:marBottom w:val="0"/>
          <w:divBdr>
            <w:top w:val="none" w:sz="0" w:space="0" w:color="auto"/>
            <w:left w:val="none" w:sz="0" w:space="0" w:color="auto"/>
            <w:bottom w:val="none" w:sz="0" w:space="0" w:color="auto"/>
            <w:right w:val="none" w:sz="0" w:space="0" w:color="auto"/>
          </w:divBdr>
        </w:div>
      </w:divsChild>
    </w:div>
    <w:div w:id="21453918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B1A608-B4EE-5947-B1DC-7C06066A2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14599</Words>
  <Characters>82488</Characters>
  <Application>Microsoft Office Word</Application>
  <DocSecurity>0</DocSecurity>
  <Lines>1499</Lines>
  <Paragraphs>664</Paragraphs>
  <ScaleCrop>false</ScaleCrop>
  <HeadingPairs>
    <vt:vector size="2" baseType="variant">
      <vt:variant>
        <vt:lpstr>Title</vt:lpstr>
      </vt:variant>
      <vt:variant>
        <vt:i4>1</vt:i4>
      </vt:variant>
    </vt:vector>
  </HeadingPairs>
  <TitlesOfParts>
    <vt:vector size="1" baseType="lpstr">
      <vt:lpstr/>
    </vt:vector>
  </TitlesOfParts>
  <Company>PNNL</Company>
  <LinksUpToDate>false</LinksUpToDate>
  <CharactersWithSpaces>96423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Burkes</dc:creator>
  <cp:lastModifiedBy>Benjamin W. Beeler</cp:lastModifiedBy>
  <cp:revision>2</cp:revision>
  <cp:lastPrinted>2021-03-16T20:29:00Z</cp:lastPrinted>
  <dcterms:created xsi:type="dcterms:W3CDTF">2021-04-28T20:22:00Z</dcterms:created>
  <dcterms:modified xsi:type="dcterms:W3CDTF">2021-04-28T20:22:00Z</dcterms:modified>
</cp:coreProperties>
</file>